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5B637D" w14:textId="189E3ED6" w:rsidR="008F4951" w:rsidRDefault="00A22E12" w:rsidP="00A22E12">
      <w:pPr>
        <w:jc w:val="center"/>
        <w:rPr>
          <w:rStyle w:val="markedcontent"/>
          <w:rFonts w:ascii="Times New Roman" w:hAnsi="Times New Roman" w:cs="Times New Roman"/>
          <w:sz w:val="32"/>
          <w:szCs w:val="32"/>
        </w:rPr>
      </w:pPr>
      <w:bookmarkStart w:id="0" w:name="_Hlk83492188"/>
      <w:bookmarkEnd w:id="0"/>
      <w:r w:rsidRPr="00A22E12">
        <w:rPr>
          <w:rStyle w:val="markedcontent"/>
          <w:rFonts w:ascii="Times New Roman" w:hAnsi="Times New Roman" w:cs="Times New Roman"/>
          <w:sz w:val="32"/>
          <w:szCs w:val="32"/>
        </w:rPr>
        <w:t>UNIVERSIDAD DEL VALLE DE GUATEMALA</w:t>
      </w:r>
    </w:p>
    <w:p w14:paraId="09DD5CE8" w14:textId="37E14524" w:rsidR="00A22E12" w:rsidRDefault="00A22E12" w:rsidP="00A22E12">
      <w:pPr>
        <w:jc w:val="center"/>
        <w:rPr>
          <w:rStyle w:val="markedcontent"/>
          <w:rFonts w:ascii="Times New Roman" w:hAnsi="Times New Roman" w:cs="Times New Roman"/>
          <w:sz w:val="32"/>
          <w:szCs w:val="32"/>
        </w:rPr>
      </w:pPr>
      <w:r>
        <w:rPr>
          <w:rStyle w:val="markedcontent"/>
          <w:rFonts w:ascii="Times New Roman" w:hAnsi="Times New Roman" w:cs="Times New Roman"/>
          <w:sz w:val="32"/>
          <w:szCs w:val="32"/>
        </w:rPr>
        <w:t xml:space="preserve">Facultad de </w:t>
      </w:r>
      <w:r w:rsidR="002A5063">
        <w:rPr>
          <w:rStyle w:val="markedcontent"/>
          <w:rFonts w:ascii="Times New Roman" w:hAnsi="Times New Roman" w:cs="Times New Roman"/>
          <w:sz w:val="32"/>
          <w:szCs w:val="32"/>
        </w:rPr>
        <w:t>I</w:t>
      </w:r>
      <w:r>
        <w:rPr>
          <w:rStyle w:val="markedcontent"/>
          <w:rFonts w:ascii="Times New Roman" w:hAnsi="Times New Roman" w:cs="Times New Roman"/>
          <w:sz w:val="32"/>
          <w:szCs w:val="32"/>
        </w:rPr>
        <w:t>ngeniería</w:t>
      </w:r>
    </w:p>
    <w:p w14:paraId="708CAF6A" w14:textId="77777777" w:rsidR="00A22E12" w:rsidRDefault="00A22E12" w:rsidP="00A22E12">
      <w:pPr>
        <w:jc w:val="center"/>
        <w:rPr>
          <w:rStyle w:val="markedcontent"/>
          <w:rFonts w:ascii="Times New Roman" w:hAnsi="Times New Roman" w:cs="Times New Roman"/>
          <w:sz w:val="32"/>
          <w:szCs w:val="32"/>
        </w:rPr>
      </w:pPr>
    </w:p>
    <w:p w14:paraId="10D29402" w14:textId="354D464A" w:rsidR="00A22E12" w:rsidRDefault="00A22E12" w:rsidP="00A22E12">
      <w:pPr>
        <w:jc w:val="center"/>
        <w:rPr>
          <w:rFonts w:ascii="Times New Roman" w:hAnsi="Times New Roman" w:cs="Times New Roman"/>
          <w:sz w:val="32"/>
          <w:szCs w:val="32"/>
        </w:rPr>
      </w:pPr>
      <w:r w:rsidRPr="00A22E12">
        <w:rPr>
          <w:noProof/>
        </w:rPr>
        <w:drawing>
          <wp:inline distT="0" distB="0" distL="0" distR="0" wp14:anchorId="0C2A5541" wp14:editId="673D584F">
            <wp:extent cx="1706400" cy="2559600"/>
            <wp:effectExtent l="0" t="0" r="825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06400" cy="2559600"/>
                    </a:xfrm>
                    <a:prstGeom prst="rect">
                      <a:avLst/>
                    </a:prstGeom>
                  </pic:spPr>
                </pic:pic>
              </a:graphicData>
            </a:graphic>
          </wp:inline>
        </w:drawing>
      </w:r>
    </w:p>
    <w:p w14:paraId="14B82D9B" w14:textId="77777777" w:rsidR="00A22E12" w:rsidRDefault="00A22E12" w:rsidP="00A22E12">
      <w:pPr>
        <w:jc w:val="center"/>
        <w:rPr>
          <w:rFonts w:ascii="Times New Roman" w:hAnsi="Times New Roman" w:cs="Times New Roman"/>
          <w:sz w:val="32"/>
          <w:szCs w:val="32"/>
        </w:rPr>
      </w:pPr>
      <w:r w:rsidRPr="00A22E12">
        <w:rPr>
          <w:rFonts w:ascii="Times New Roman" w:hAnsi="Times New Roman" w:cs="Times New Roman"/>
          <w:sz w:val="32"/>
          <w:szCs w:val="32"/>
        </w:rPr>
        <w:t xml:space="preserve">Proyecto ARAVA </w:t>
      </w:r>
    </w:p>
    <w:p w14:paraId="0844D23C" w14:textId="1FC42B19" w:rsidR="00A22E12" w:rsidRDefault="002A5063" w:rsidP="00A22E12">
      <w:pPr>
        <w:jc w:val="center"/>
        <w:rPr>
          <w:rFonts w:ascii="Times New Roman" w:hAnsi="Times New Roman" w:cs="Times New Roman"/>
          <w:sz w:val="32"/>
          <w:szCs w:val="32"/>
        </w:rPr>
      </w:pPr>
      <w:r>
        <w:rPr>
          <w:rFonts w:ascii="Times New Roman" w:hAnsi="Times New Roman" w:cs="Times New Roman"/>
          <w:sz w:val="32"/>
          <w:szCs w:val="32"/>
        </w:rPr>
        <w:t>A</w:t>
      </w:r>
      <w:r w:rsidR="00A22E12" w:rsidRPr="00A22E12">
        <w:rPr>
          <w:rFonts w:ascii="Times New Roman" w:hAnsi="Times New Roman" w:cs="Times New Roman"/>
          <w:sz w:val="32"/>
          <w:szCs w:val="32"/>
        </w:rPr>
        <w:t xml:space="preserve">utomatización de </w:t>
      </w:r>
      <w:r>
        <w:rPr>
          <w:rFonts w:ascii="Times New Roman" w:hAnsi="Times New Roman" w:cs="Times New Roman"/>
          <w:sz w:val="32"/>
          <w:szCs w:val="32"/>
        </w:rPr>
        <w:t>P</w:t>
      </w:r>
      <w:r w:rsidR="00A22E12" w:rsidRPr="00A22E12">
        <w:rPr>
          <w:rFonts w:ascii="Times New Roman" w:hAnsi="Times New Roman" w:cs="Times New Roman"/>
          <w:sz w:val="32"/>
          <w:szCs w:val="32"/>
        </w:rPr>
        <w:t>roceso</w:t>
      </w:r>
      <w:r w:rsidR="00CD2E2B">
        <w:rPr>
          <w:rFonts w:ascii="Times New Roman" w:hAnsi="Times New Roman" w:cs="Times New Roman"/>
          <w:sz w:val="32"/>
          <w:szCs w:val="32"/>
        </w:rPr>
        <w:t>s</w:t>
      </w:r>
      <w:r w:rsidR="00A22E12" w:rsidRPr="00A22E12">
        <w:rPr>
          <w:rFonts w:ascii="Times New Roman" w:hAnsi="Times New Roman" w:cs="Times New Roman"/>
          <w:sz w:val="32"/>
          <w:szCs w:val="32"/>
        </w:rPr>
        <w:t xml:space="preserve"> </w:t>
      </w:r>
      <w:r>
        <w:rPr>
          <w:rFonts w:ascii="Times New Roman" w:hAnsi="Times New Roman" w:cs="Times New Roman"/>
          <w:sz w:val="32"/>
          <w:szCs w:val="32"/>
        </w:rPr>
        <w:t>A</w:t>
      </w:r>
      <w:r w:rsidR="00A22E12" w:rsidRPr="00A22E12">
        <w:rPr>
          <w:rFonts w:ascii="Times New Roman" w:hAnsi="Times New Roman" w:cs="Times New Roman"/>
          <w:sz w:val="32"/>
          <w:szCs w:val="32"/>
        </w:rPr>
        <w:t>eroportuarios</w:t>
      </w:r>
    </w:p>
    <w:p w14:paraId="0A8CD6AE" w14:textId="58149877" w:rsidR="00143648" w:rsidRDefault="00143648" w:rsidP="00143648">
      <w:pPr>
        <w:rPr>
          <w:rFonts w:ascii="Times New Roman" w:hAnsi="Times New Roman" w:cs="Times New Roman"/>
          <w:sz w:val="32"/>
          <w:szCs w:val="32"/>
        </w:rPr>
      </w:pPr>
    </w:p>
    <w:p w14:paraId="292A0378" w14:textId="4BD3DE32" w:rsidR="00143648" w:rsidRDefault="00143648" w:rsidP="00A22E12">
      <w:pPr>
        <w:jc w:val="center"/>
        <w:rPr>
          <w:rFonts w:ascii="Times New Roman" w:hAnsi="Times New Roman" w:cs="Times New Roman"/>
          <w:sz w:val="32"/>
          <w:szCs w:val="32"/>
        </w:rPr>
      </w:pPr>
    </w:p>
    <w:p w14:paraId="1A000892" w14:textId="0E558BCE" w:rsidR="00143648" w:rsidRDefault="00143648" w:rsidP="00A22E12">
      <w:pPr>
        <w:jc w:val="center"/>
        <w:rPr>
          <w:rFonts w:ascii="Times New Roman" w:hAnsi="Times New Roman" w:cs="Times New Roman"/>
          <w:sz w:val="32"/>
          <w:szCs w:val="32"/>
        </w:rPr>
      </w:pPr>
    </w:p>
    <w:p w14:paraId="02E10B3F" w14:textId="61D41F4F" w:rsidR="00143648" w:rsidRDefault="00143648" w:rsidP="00A22E12">
      <w:pPr>
        <w:jc w:val="center"/>
        <w:rPr>
          <w:rFonts w:ascii="Times New Roman" w:hAnsi="Times New Roman" w:cs="Times New Roman"/>
          <w:sz w:val="28"/>
          <w:szCs w:val="28"/>
        </w:rPr>
      </w:pPr>
      <w:r w:rsidRPr="00143648">
        <w:rPr>
          <w:rFonts w:ascii="Times New Roman" w:hAnsi="Times New Roman" w:cs="Times New Roman"/>
          <w:sz w:val="28"/>
          <w:szCs w:val="28"/>
        </w:rPr>
        <w:t>Trabajo de graduación</w:t>
      </w:r>
      <w:r>
        <w:rPr>
          <w:rFonts w:ascii="Times New Roman" w:hAnsi="Times New Roman" w:cs="Times New Roman"/>
          <w:sz w:val="28"/>
          <w:szCs w:val="28"/>
        </w:rPr>
        <w:t xml:space="preserve"> en modalidad individual presentado por</w:t>
      </w:r>
    </w:p>
    <w:p w14:paraId="58BBB38B" w14:textId="5A26453E" w:rsidR="00143648" w:rsidRDefault="00143648" w:rsidP="00143648">
      <w:pPr>
        <w:jc w:val="center"/>
        <w:rPr>
          <w:rFonts w:ascii="Times New Roman" w:hAnsi="Times New Roman" w:cs="Times New Roman"/>
          <w:sz w:val="28"/>
          <w:szCs w:val="28"/>
        </w:rPr>
      </w:pPr>
      <w:r>
        <w:rPr>
          <w:rFonts w:ascii="Times New Roman" w:hAnsi="Times New Roman" w:cs="Times New Roman"/>
          <w:sz w:val="28"/>
          <w:szCs w:val="28"/>
        </w:rPr>
        <w:t>Otto Alexander Trujillo Contreras</w:t>
      </w:r>
    </w:p>
    <w:p w14:paraId="093B35AA" w14:textId="3D281177" w:rsidR="00143648" w:rsidRPr="00143648" w:rsidRDefault="00143648" w:rsidP="00143648">
      <w:pPr>
        <w:jc w:val="center"/>
        <w:rPr>
          <w:rFonts w:ascii="Times New Roman" w:hAnsi="Times New Roman" w:cs="Times New Roman"/>
          <w:sz w:val="28"/>
          <w:szCs w:val="28"/>
        </w:rPr>
      </w:pPr>
      <w:r>
        <w:rPr>
          <w:rFonts w:ascii="Times New Roman" w:hAnsi="Times New Roman" w:cs="Times New Roman"/>
          <w:sz w:val="28"/>
          <w:szCs w:val="28"/>
        </w:rPr>
        <w:t xml:space="preserve">Para optar al grado académico de Licenciado en </w:t>
      </w:r>
      <w:r w:rsidRPr="00143648">
        <w:rPr>
          <w:rFonts w:ascii="Times New Roman" w:hAnsi="Times New Roman" w:cs="Times New Roman"/>
          <w:sz w:val="28"/>
          <w:szCs w:val="28"/>
        </w:rPr>
        <w:t>Ingeniería</w:t>
      </w:r>
      <w:r>
        <w:rPr>
          <w:rFonts w:ascii="Times New Roman" w:hAnsi="Times New Roman" w:cs="Times New Roman"/>
          <w:sz w:val="28"/>
          <w:szCs w:val="28"/>
        </w:rPr>
        <w:t xml:space="preserve"> en </w:t>
      </w:r>
      <w:r w:rsidR="002A5063">
        <w:rPr>
          <w:rFonts w:ascii="Times New Roman" w:hAnsi="Times New Roman" w:cs="Times New Roman"/>
          <w:sz w:val="28"/>
          <w:szCs w:val="28"/>
        </w:rPr>
        <w:t>C</w:t>
      </w:r>
      <w:r>
        <w:rPr>
          <w:rFonts w:ascii="Times New Roman" w:hAnsi="Times New Roman" w:cs="Times New Roman"/>
          <w:sz w:val="28"/>
          <w:szCs w:val="28"/>
        </w:rPr>
        <w:t xml:space="preserve">iencias de la </w:t>
      </w:r>
      <w:r w:rsidR="002A5063">
        <w:rPr>
          <w:rFonts w:ascii="Times New Roman" w:hAnsi="Times New Roman" w:cs="Times New Roman"/>
          <w:sz w:val="28"/>
          <w:szCs w:val="28"/>
        </w:rPr>
        <w:t>C</w:t>
      </w:r>
      <w:r w:rsidRPr="00143648">
        <w:rPr>
          <w:rFonts w:ascii="Times New Roman" w:hAnsi="Times New Roman" w:cs="Times New Roman"/>
          <w:sz w:val="28"/>
          <w:szCs w:val="28"/>
        </w:rPr>
        <w:t>omputación y Tecnologías de la Información</w:t>
      </w:r>
    </w:p>
    <w:p w14:paraId="4498F46B" w14:textId="3AE58D14" w:rsidR="00143648" w:rsidRDefault="00143648" w:rsidP="00A22E12">
      <w:pPr>
        <w:jc w:val="center"/>
        <w:rPr>
          <w:rFonts w:ascii="Times New Roman" w:hAnsi="Times New Roman" w:cs="Times New Roman"/>
          <w:sz w:val="32"/>
          <w:szCs w:val="32"/>
        </w:rPr>
      </w:pPr>
    </w:p>
    <w:p w14:paraId="13621ACD" w14:textId="35AAD87B" w:rsidR="00143648" w:rsidRDefault="00143648" w:rsidP="00A22E12">
      <w:pPr>
        <w:jc w:val="center"/>
        <w:rPr>
          <w:rFonts w:ascii="Times New Roman" w:hAnsi="Times New Roman" w:cs="Times New Roman"/>
          <w:sz w:val="32"/>
          <w:szCs w:val="32"/>
        </w:rPr>
      </w:pPr>
    </w:p>
    <w:p w14:paraId="763FAE63" w14:textId="041205A7" w:rsidR="00143648" w:rsidRDefault="00143648" w:rsidP="00A22E12">
      <w:pPr>
        <w:jc w:val="center"/>
        <w:rPr>
          <w:rFonts w:ascii="Times New Roman" w:hAnsi="Times New Roman" w:cs="Times New Roman"/>
          <w:sz w:val="32"/>
          <w:szCs w:val="32"/>
        </w:rPr>
      </w:pPr>
    </w:p>
    <w:p w14:paraId="708ACECC" w14:textId="6D6E4C0E" w:rsidR="00143648" w:rsidRDefault="00143648" w:rsidP="00A22E12">
      <w:pPr>
        <w:jc w:val="center"/>
        <w:rPr>
          <w:rFonts w:ascii="Times New Roman" w:hAnsi="Times New Roman" w:cs="Times New Roman"/>
          <w:sz w:val="24"/>
          <w:szCs w:val="24"/>
        </w:rPr>
      </w:pPr>
      <w:r>
        <w:rPr>
          <w:rFonts w:ascii="Times New Roman" w:hAnsi="Times New Roman" w:cs="Times New Roman"/>
          <w:sz w:val="24"/>
          <w:szCs w:val="24"/>
        </w:rPr>
        <w:t>Guatemala, julio de 2021</w:t>
      </w:r>
    </w:p>
    <w:p w14:paraId="3B68AB66" w14:textId="39843AB4" w:rsidR="00A2594F" w:rsidRDefault="00A2594F" w:rsidP="00A22E12">
      <w:pPr>
        <w:jc w:val="center"/>
        <w:rPr>
          <w:rFonts w:ascii="Times New Roman" w:hAnsi="Times New Roman" w:cs="Times New Roman"/>
          <w:sz w:val="24"/>
          <w:szCs w:val="24"/>
        </w:rPr>
      </w:pPr>
    </w:p>
    <w:p w14:paraId="429163A8" w14:textId="77777777" w:rsidR="00A2594F" w:rsidRDefault="00A2594F" w:rsidP="00A22E12">
      <w:pPr>
        <w:jc w:val="center"/>
        <w:rPr>
          <w:rFonts w:ascii="Times New Roman" w:hAnsi="Times New Roman" w:cs="Times New Roman"/>
          <w:sz w:val="24"/>
          <w:szCs w:val="24"/>
        </w:rPr>
      </w:pPr>
    </w:p>
    <w:p w14:paraId="11CA4096" w14:textId="77777777" w:rsidR="00A2594F" w:rsidRDefault="00A2594F" w:rsidP="00A22E12">
      <w:pPr>
        <w:jc w:val="center"/>
        <w:rPr>
          <w:rFonts w:ascii="Times New Roman" w:hAnsi="Times New Roman" w:cs="Times New Roman"/>
          <w:sz w:val="24"/>
          <w:szCs w:val="24"/>
        </w:rPr>
      </w:pPr>
    </w:p>
    <w:p w14:paraId="3A9C3EC8" w14:textId="1A6B6028" w:rsidR="00A2594F" w:rsidRDefault="00A2594F" w:rsidP="00A22E12">
      <w:pPr>
        <w:jc w:val="center"/>
        <w:rPr>
          <w:rFonts w:ascii="Times New Roman" w:hAnsi="Times New Roman" w:cs="Times New Roman"/>
          <w:sz w:val="24"/>
          <w:szCs w:val="24"/>
        </w:rPr>
      </w:pPr>
    </w:p>
    <w:p w14:paraId="24549229" w14:textId="77777777" w:rsidR="00A2594F" w:rsidRDefault="00A2594F" w:rsidP="00A22E12">
      <w:pPr>
        <w:jc w:val="center"/>
        <w:rPr>
          <w:rFonts w:ascii="Times New Roman" w:hAnsi="Times New Roman" w:cs="Times New Roman"/>
          <w:sz w:val="24"/>
          <w:szCs w:val="24"/>
        </w:rPr>
      </w:pPr>
    </w:p>
    <w:p w14:paraId="20CCCC48" w14:textId="171C7AB5" w:rsidR="00A2594F" w:rsidRDefault="00A2594F" w:rsidP="00A22E12">
      <w:pPr>
        <w:jc w:val="center"/>
        <w:rPr>
          <w:rFonts w:ascii="Times New Roman" w:hAnsi="Times New Roman" w:cs="Times New Roman"/>
          <w:sz w:val="24"/>
          <w:szCs w:val="24"/>
        </w:rPr>
      </w:pPr>
      <w:r>
        <w:rPr>
          <w:rFonts w:ascii="Times New Roman" w:hAnsi="Times New Roman" w:cs="Times New Roman"/>
          <w:sz w:val="24"/>
          <w:szCs w:val="24"/>
        </w:rPr>
        <w:t>(f)______________________________________________</w:t>
      </w:r>
    </w:p>
    <w:p w14:paraId="68ABF3ED" w14:textId="7769FD2F" w:rsidR="00A2594F" w:rsidRDefault="00A2594F" w:rsidP="00A22E12">
      <w:pPr>
        <w:jc w:val="center"/>
        <w:rPr>
          <w:rFonts w:ascii="Times New Roman" w:hAnsi="Times New Roman" w:cs="Times New Roman"/>
          <w:sz w:val="24"/>
          <w:szCs w:val="24"/>
        </w:rPr>
      </w:pPr>
      <w:r>
        <w:rPr>
          <w:rFonts w:ascii="Times New Roman" w:hAnsi="Times New Roman" w:cs="Times New Roman"/>
          <w:sz w:val="24"/>
          <w:szCs w:val="24"/>
        </w:rPr>
        <w:t>(Nombre del asesor)</w:t>
      </w:r>
    </w:p>
    <w:p w14:paraId="3822F6C0" w14:textId="3060F533" w:rsidR="00A2594F" w:rsidRDefault="00A2594F" w:rsidP="00A22E12">
      <w:pPr>
        <w:jc w:val="center"/>
        <w:rPr>
          <w:rFonts w:ascii="Times New Roman" w:hAnsi="Times New Roman" w:cs="Times New Roman"/>
          <w:sz w:val="24"/>
          <w:szCs w:val="24"/>
        </w:rPr>
      </w:pPr>
    </w:p>
    <w:p w14:paraId="12AB6A04" w14:textId="7FE3F990" w:rsidR="00A2594F" w:rsidRDefault="00A2594F" w:rsidP="00A2594F">
      <w:pPr>
        <w:rPr>
          <w:rFonts w:ascii="Times New Roman" w:hAnsi="Times New Roman" w:cs="Times New Roman"/>
          <w:sz w:val="24"/>
          <w:szCs w:val="24"/>
        </w:rPr>
      </w:pPr>
      <w:r>
        <w:rPr>
          <w:rFonts w:ascii="Times New Roman" w:hAnsi="Times New Roman" w:cs="Times New Roman"/>
          <w:sz w:val="24"/>
          <w:szCs w:val="24"/>
        </w:rPr>
        <w:t>Tribunal Examinador</w:t>
      </w:r>
    </w:p>
    <w:p w14:paraId="67EA1739" w14:textId="1A89E71C" w:rsidR="00A2594F" w:rsidRDefault="00A2594F" w:rsidP="00A2594F">
      <w:pPr>
        <w:rPr>
          <w:rFonts w:ascii="Times New Roman" w:hAnsi="Times New Roman" w:cs="Times New Roman"/>
          <w:sz w:val="24"/>
          <w:szCs w:val="24"/>
        </w:rPr>
      </w:pPr>
    </w:p>
    <w:p w14:paraId="3773EB3F" w14:textId="0BC90FB1" w:rsidR="00A2594F" w:rsidRDefault="00A2594F" w:rsidP="00A2594F">
      <w:pPr>
        <w:rPr>
          <w:rFonts w:ascii="Times New Roman" w:hAnsi="Times New Roman" w:cs="Times New Roman"/>
          <w:sz w:val="24"/>
          <w:szCs w:val="24"/>
        </w:rPr>
      </w:pPr>
    </w:p>
    <w:p w14:paraId="3B6BAA85" w14:textId="1424460C" w:rsidR="00A2594F" w:rsidRDefault="00A2594F" w:rsidP="00A2594F">
      <w:pPr>
        <w:rPr>
          <w:rFonts w:ascii="Times New Roman" w:hAnsi="Times New Roman" w:cs="Times New Roman"/>
          <w:sz w:val="24"/>
          <w:szCs w:val="24"/>
        </w:rPr>
      </w:pPr>
    </w:p>
    <w:p w14:paraId="57EA6AC0" w14:textId="77777777" w:rsidR="00A2594F" w:rsidRDefault="00A2594F" w:rsidP="00A2594F">
      <w:pPr>
        <w:rPr>
          <w:rFonts w:ascii="Times New Roman" w:hAnsi="Times New Roman" w:cs="Times New Roman"/>
          <w:sz w:val="24"/>
          <w:szCs w:val="24"/>
        </w:rPr>
      </w:pPr>
    </w:p>
    <w:p w14:paraId="61DF8AE7" w14:textId="77777777" w:rsidR="00A2594F" w:rsidRDefault="00A2594F" w:rsidP="00A2594F">
      <w:pPr>
        <w:jc w:val="center"/>
        <w:rPr>
          <w:rFonts w:ascii="Times New Roman" w:hAnsi="Times New Roman" w:cs="Times New Roman"/>
          <w:sz w:val="24"/>
          <w:szCs w:val="24"/>
        </w:rPr>
      </w:pPr>
      <w:r>
        <w:rPr>
          <w:rFonts w:ascii="Times New Roman" w:hAnsi="Times New Roman" w:cs="Times New Roman"/>
          <w:sz w:val="24"/>
          <w:szCs w:val="24"/>
        </w:rPr>
        <w:t>(f)______________________________________________</w:t>
      </w:r>
    </w:p>
    <w:p w14:paraId="57E0A78B" w14:textId="7514B410" w:rsidR="00A2594F" w:rsidRDefault="00A2594F" w:rsidP="00A2594F">
      <w:pPr>
        <w:jc w:val="center"/>
        <w:rPr>
          <w:rFonts w:ascii="Times New Roman" w:hAnsi="Times New Roman" w:cs="Times New Roman"/>
          <w:sz w:val="24"/>
          <w:szCs w:val="24"/>
        </w:rPr>
      </w:pPr>
      <w:r>
        <w:rPr>
          <w:rFonts w:ascii="Times New Roman" w:hAnsi="Times New Roman" w:cs="Times New Roman"/>
          <w:sz w:val="24"/>
          <w:szCs w:val="24"/>
        </w:rPr>
        <w:t>(Nombre del asesor)</w:t>
      </w:r>
    </w:p>
    <w:p w14:paraId="364CC465" w14:textId="3A1736D3" w:rsidR="00A2594F" w:rsidRDefault="00A2594F" w:rsidP="00A2594F">
      <w:pPr>
        <w:jc w:val="center"/>
        <w:rPr>
          <w:rFonts w:ascii="Times New Roman" w:hAnsi="Times New Roman" w:cs="Times New Roman"/>
          <w:sz w:val="24"/>
          <w:szCs w:val="24"/>
        </w:rPr>
      </w:pPr>
    </w:p>
    <w:p w14:paraId="003BE36A" w14:textId="570E1F7D" w:rsidR="00A2594F" w:rsidRDefault="00A2594F" w:rsidP="00A2594F">
      <w:pPr>
        <w:jc w:val="center"/>
        <w:rPr>
          <w:rFonts w:ascii="Times New Roman" w:hAnsi="Times New Roman" w:cs="Times New Roman"/>
          <w:sz w:val="24"/>
          <w:szCs w:val="24"/>
        </w:rPr>
      </w:pPr>
    </w:p>
    <w:p w14:paraId="53DAF326" w14:textId="77777777" w:rsidR="00A2594F" w:rsidRDefault="00A2594F" w:rsidP="00A2594F">
      <w:pPr>
        <w:jc w:val="center"/>
        <w:rPr>
          <w:rFonts w:ascii="Times New Roman" w:hAnsi="Times New Roman" w:cs="Times New Roman"/>
          <w:sz w:val="24"/>
          <w:szCs w:val="24"/>
        </w:rPr>
      </w:pPr>
    </w:p>
    <w:p w14:paraId="4FDB1255" w14:textId="77777777" w:rsidR="00A2594F" w:rsidRDefault="00A2594F" w:rsidP="00A2594F">
      <w:pPr>
        <w:jc w:val="center"/>
        <w:rPr>
          <w:rFonts w:ascii="Times New Roman" w:hAnsi="Times New Roman" w:cs="Times New Roman"/>
          <w:sz w:val="24"/>
          <w:szCs w:val="24"/>
        </w:rPr>
      </w:pPr>
      <w:r>
        <w:rPr>
          <w:rFonts w:ascii="Times New Roman" w:hAnsi="Times New Roman" w:cs="Times New Roman"/>
          <w:sz w:val="24"/>
          <w:szCs w:val="24"/>
        </w:rPr>
        <w:t>(f)______________________________________________</w:t>
      </w:r>
    </w:p>
    <w:p w14:paraId="225B1F12" w14:textId="1F2205E7" w:rsidR="00A2594F" w:rsidRDefault="00A2594F" w:rsidP="00A2594F">
      <w:pPr>
        <w:jc w:val="center"/>
        <w:rPr>
          <w:rFonts w:ascii="Times New Roman" w:hAnsi="Times New Roman" w:cs="Times New Roman"/>
          <w:sz w:val="24"/>
          <w:szCs w:val="24"/>
        </w:rPr>
      </w:pPr>
      <w:r>
        <w:rPr>
          <w:rFonts w:ascii="Times New Roman" w:hAnsi="Times New Roman" w:cs="Times New Roman"/>
          <w:sz w:val="24"/>
          <w:szCs w:val="24"/>
        </w:rPr>
        <w:t>Primer examinador de terna</w:t>
      </w:r>
    </w:p>
    <w:p w14:paraId="0BADBF4B" w14:textId="239050BA" w:rsidR="00A2594F" w:rsidRDefault="00A2594F" w:rsidP="00A2594F">
      <w:pPr>
        <w:jc w:val="center"/>
        <w:rPr>
          <w:rFonts w:ascii="Times New Roman" w:hAnsi="Times New Roman" w:cs="Times New Roman"/>
          <w:sz w:val="24"/>
          <w:szCs w:val="24"/>
        </w:rPr>
      </w:pPr>
    </w:p>
    <w:p w14:paraId="721E95F2" w14:textId="78AFDB89" w:rsidR="00A2594F" w:rsidRDefault="00A2594F" w:rsidP="00A2594F">
      <w:pPr>
        <w:rPr>
          <w:rFonts w:ascii="Times New Roman" w:hAnsi="Times New Roman" w:cs="Times New Roman"/>
          <w:sz w:val="24"/>
          <w:szCs w:val="24"/>
        </w:rPr>
      </w:pPr>
    </w:p>
    <w:p w14:paraId="0D8607D7" w14:textId="77777777" w:rsidR="00A2594F" w:rsidRDefault="00A2594F" w:rsidP="00A2594F">
      <w:pPr>
        <w:jc w:val="center"/>
        <w:rPr>
          <w:rFonts w:ascii="Times New Roman" w:hAnsi="Times New Roman" w:cs="Times New Roman"/>
          <w:sz w:val="24"/>
          <w:szCs w:val="24"/>
        </w:rPr>
      </w:pPr>
    </w:p>
    <w:p w14:paraId="6D1E68A1" w14:textId="77777777" w:rsidR="00A2594F" w:rsidRDefault="00A2594F" w:rsidP="00A2594F">
      <w:pPr>
        <w:jc w:val="center"/>
        <w:rPr>
          <w:rFonts w:ascii="Times New Roman" w:hAnsi="Times New Roman" w:cs="Times New Roman"/>
          <w:sz w:val="24"/>
          <w:szCs w:val="24"/>
        </w:rPr>
      </w:pPr>
      <w:r>
        <w:rPr>
          <w:rFonts w:ascii="Times New Roman" w:hAnsi="Times New Roman" w:cs="Times New Roman"/>
          <w:sz w:val="24"/>
          <w:szCs w:val="24"/>
        </w:rPr>
        <w:t>(f)______________________________________________</w:t>
      </w:r>
    </w:p>
    <w:p w14:paraId="50371AA2" w14:textId="643FA428" w:rsidR="00A2594F" w:rsidRDefault="00A2594F" w:rsidP="00A2594F">
      <w:pPr>
        <w:jc w:val="center"/>
        <w:rPr>
          <w:rFonts w:ascii="Times New Roman" w:hAnsi="Times New Roman" w:cs="Times New Roman"/>
          <w:sz w:val="24"/>
          <w:szCs w:val="24"/>
        </w:rPr>
      </w:pPr>
      <w:r>
        <w:rPr>
          <w:rFonts w:ascii="Times New Roman" w:hAnsi="Times New Roman" w:cs="Times New Roman"/>
          <w:sz w:val="24"/>
          <w:szCs w:val="24"/>
        </w:rPr>
        <w:t>Segundo examinador de terna</w:t>
      </w:r>
    </w:p>
    <w:p w14:paraId="788984B8" w14:textId="4EB58027" w:rsidR="00A2594F" w:rsidRDefault="00A2594F" w:rsidP="00A2594F">
      <w:pPr>
        <w:jc w:val="center"/>
        <w:rPr>
          <w:rFonts w:ascii="Times New Roman" w:hAnsi="Times New Roman" w:cs="Times New Roman"/>
          <w:sz w:val="24"/>
          <w:szCs w:val="24"/>
        </w:rPr>
      </w:pPr>
    </w:p>
    <w:p w14:paraId="4EF7D612" w14:textId="77777777" w:rsidR="00A2594F" w:rsidRDefault="00A2594F" w:rsidP="00A2594F">
      <w:pPr>
        <w:jc w:val="center"/>
        <w:rPr>
          <w:rFonts w:ascii="Times New Roman" w:hAnsi="Times New Roman" w:cs="Times New Roman"/>
          <w:sz w:val="24"/>
          <w:szCs w:val="24"/>
        </w:rPr>
      </w:pPr>
    </w:p>
    <w:p w14:paraId="031AAA44" w14:textId="22117E3A" w:rsidR="00A2594F" w:rsidRDefault="00A2594F" w:rsidP="00A2594F">
      <w:pPr>
        <w:rPr>
          <w:rFonts w:ascii="Times New Roman" w:hAnsi="Times New Roman" w:cs="Times New Roman"/>
          <w:sz w:val="24"/>
          <w:szCs w:val="24"/>
        </w:rPr>
      </w:pPr>
    </w:p>
    <w:p w14:paraId="6483F8CE" w14:textId="08663F3B" w:rsidR="00FF5CD3" w:rsidRDefault="00A2594F" w:rsidP="00FF5CD3">
      <w:pPr>
        <w:rPr>
          <w:rFonts w:ascii="Times New Roman" w:hAnsi="Times New Roman" w:cs="Times New Roman"/>
          <w:color w:val="FF0000"/>
          <w:sz w:val="24"/>
          <w:szCs w:val="24"/>
        </w:rPr>
      </w:pPr>
      <w:r>
        <w:rPr>
          <w:rFonts w:ascii="Times New Roman" w:hAnsi="Times New Roman" w:cs="Times New Roman"/>
          <w:sz w:val="24"/>
          <w:szCs w:val="24"/>
        </w:rPr>
        <w:t xml:space="preserve">Fecha de aprobación: </w:t>
      </w:r>
      <w:r>
        <w:rPr>
          <w:rFonts w:ascii="Times New Roman" w:hAnsi="Times New Roman" w:cs="Times New Roman"/>
          <w:color w:val="FF0000"/>
          <w:sz w:val="24"/>
          <w:szCs w:val="24"/>
        </w:rPr>
        <w:t>(fecha exacta del exam</w:t>
      </w:r>
      <w:r w:rsidR="00B64403">
        <w:rPr>
          <w:rFonts w:ascii="Times New Roman" w:hAnsi="Times New Roman" w:cs="Times New Roman"/>
          <w:color w:val="FF0000"/>
          <w:sz w:val="24"/>
          <w:szCs w:val="24"/>
        </w:rPr>
        <w:t>e</w:t>
      </w:r>
      <w:r>
        <w:rPr>
          <w:rFonts w:ascii="Times New Roman" w:hAnsi="Times New Roman" w:cs="Times New Roman"/>
          <w:color w:val="FF0000"/>
          <w:sz w:val="24"/>
          <w:szCs w:val="24"/>
        </w:rPr>
        <w:t xml:space="preserve">n de graduación). </w:t>
      </w:r>
    </w:p>
    <w:p w14:paraId="214FC9BC" w14:textId="5E61AF03" w:rsidR="00FF5CD3" w:rsidRPr="00FA002C" w:rsidRDefault="00FF5CD3" w:rsidP="00FF5CD3">
      <w:pPr>
        <w:jc w:val="center"/>
        <w:rPr>
          <w:rFonts w:ascii="Times New Roman" w:hAnsi="Times New Roman" w:cs="Times New Roman"/>
          <w:color w:val="FF0000"/>
          <w:sz w:val="24"/>
          <w:szCs w:val="24"/>
        </w:rPr>
      </w:pPr>
      <w:r w:rsidRPr="00FA002C">
        <w:rPr>
          <w:rFonts w:ascii="Times New Roman" w:hAnsi="Times New Roman" w:cs="Times New Roman"/>
          <w:b/>
          <w:bCs/>
          <w:sz w:val="32"/>
          <w:szCs w:val="32"/>
        </w:rPr>
        <w:lastRenderedPageBreak/>
        <w:t>ÍNDICE</w:t>
      </w:r>
    </w:p>
    <w:p w14:paraId="6A08B025" w14:textId="35ECD433" w:rsidR="00FF5CD3" w:rsidRDefault="00FF5CD3" w:rsidP="00FF5CD3">
      <w:pPr>
        <w:jc w:val="right"/>
        <w:rPr>
          <w:rFonts w:ascii="Times New Roman" w:hAnsi="Times New Roman" w:cs="Times New Roman"/>
          <w:sz w:val="24"/>
          <w:szCs w:val="24"/>
        </w:rPr>
      </w:pPr>
      <w:r>
        <w:rPr>
          <w:rFonts w:ascii="Times New Roman" w:hAnsi="Times New Roman" w:cs="Times New Roman"/>
          <w:sz w:val="24"/>
          <w:szCs w:val="24"/>
        </w:rPr>
        <w:t>Pagina</w:t>
      </w:r>
    </w:p>
    <w:p w14:paraId="523C5108" w14:textId="7EA47427" w:rsidR="00A85BC1" w:rsidRPr="00EF7B11" w:rsidRDefault="00FF5CD3" w:rsidP="00FF5CD3">
      <w:pPr>
        <w:rPr>
          <w:rFonts w:ascii="Times New Roman" w:hAnsi="Times New Roman" w:cs="Times New Roman"/>
          <w:b/>
          <w:bCs/>
          <w:sz w:val="24"/>
          <w:szCs w:val="24"/>
        </w:rPr>
      </w:pPr>
      <w:r w:rsidRPr="00EF7B11">
        <w:rPr>
          <w:rFonts w:ascii="Times New Roman" w:hAnsi="Times New Roman" w:cs="Times New Roman"/>
          <w:b/>
          <w:bCs/>
          <w:sz w:val="24"/>
          <w:szCs w:val="24"/>
        </w:rPr>
        <w:t>Prefacio</w:t>
      </w:r>
      <w:r w:rsidR="00A85BC1" w:rsidRPr="00EF7B11">
        <w:rPr>
          <w:rFonts w:ascii="Times New Roman" w:hAnsi="Times New Roman" w:cs="Times New Roman"/>
          <w:b/>
          <w:bCs/>
          <w:sz w:val="24"/>
          <w:szCs w:val="24"/>
        </w:rPr>
        <w:t xml:space="preserve"> ………………………………………………………………………</w:t>
      </w:r>
      <w:r w:rsidR="00EF7B11">
        <w:rPr>
          <w:rFonts w:ascii="Times New Roman" w:hAnsi="Times New Roman" w:cs="Times New Roman"/>
          <w:b/>
          <w:bCs/>
          <w:sz w:val="24"/>
          <w:szCs w:val="24"/>
        </w:rPr>
        <w:t>...</w:t>
      </w:r>
      <w:r w:rsidR="00A85BC1" w:rsidRPr="00EF7B11">
        <w:rPr>
          <w:rFonts w:ascii="Times New Roman" w:hAnsi="Times New Roman" w:cs="Times New Roman"/>
          <w:b/>
          <w:bCs/>
          <w:sz w:val="24"/>
          <w:szCs w:val="24"/>
        </w:rPr>
        <w:t>………….</w:t>
      </w:r>
      <w:r w:rsidR="007D4C8F" w:rsidRPr="00EF7B11">
        <w:rPr>
          <w:rFonts w:ascii="Times New Roman" w:hAnsi="Times New Roman" w:cs="Times New Roman"/>
          <w:b/>
          <w:bCs/>
          <w:sz w:val="24"/>
          <w:szCs w:val="24"/>
        </w:rPr>
        <w:t>iv</w:t>
      </w:r>
    </w:p>
    <w:p w14:paraId="733A204A" w14:textId="3FCD0F4A" w:rsidR="00C9428A" w:rsidRPr="00EF7B11" w:rsidRDefault="00FF5CD3" w:rsidP="00FF5CD3">
      <w:pPr>
        <w:rPr>
          <w:rFonts w:ascii="Times New Roman" w:hAnsi="Times New Roman" w:cs="Times New Roman"/>
          <w:b/>
          <w:bCs/>
          <w:sz w:val="24"/>
          <w:szCs w:val="24"/>
        </w:rPr>
      </w:pPr>
      <w:r w:rsidRPr="00EF7B11">
        <w:rPr>
          <w:rFonts w:ascii="Times New Roman" w:hAnsi="Times New Roman" w:cs="Times New Roman"/>
          <w:b/>
          <w:bCs/>
          <w:sz w:val="24"/>
          <w:szCs w:val="24"/>
        </w:rPr>
        <w:t xml:space="preserve">Lista de </w:t>
      </w:r>
      <w:r w:rsidR="001354AE" w:rsidRPr="00EF7B11">
        <w:rPr>
          <w:rFonts w:ascii="Times New Roman" w:hAnsi="Times New Roman" w:cs="Times New Roman"/>
          <w:b/>
          <w:bCs/>
          <w:sz w:val="24"/>
          <w:szCs w:val="24"/>
        </w:rPr>
        <w:t>ilustraciones</w:t>
      </w:r>
      <w:r w:rsidR="00A85BC1" w:rsidRPr="00EF7B11">
        <w:rPr>
          <w:rFonts w:ascii="Times New Roman" w:hAnsi="Times New Roman" w:cs="Times New Roman"/>
          <w:b/>
          <w:bCs/>
          <w:sz w:val="24"/>
          <w:szCs w:val="24"/>
        </w:rPr>
        <w:t xml:space="preserve"> …………………………………………………………</w:t>
      </w:r>
      <w:r w:rsidR="00EF7B11">
        <w:rPr>
          <w:rFonts w:ascii="Times New Roman" w:hAnsi="Times New Roman" w:cs="Times New Roman"/>
          <w:b/>
          <w:bCs/>
          <w:sz w:val="24"/>
          <w:szCs w:val="24"/>
        </w:rPr>
        <w:t>..</w:t>
      </w:r>
      <w:r w:rsidR="00A85BC1" w:rsidRPr="00EF7B11">
        <w:rPr>
          <w:rFonts w:ascii="Times New Roman" w:hAnsi="Times New Roman" w:cs="Times New Roman"/>
          <w:b/>
          <w:bCs/>
          <w:sz w:val="24"/>
          <w:szCs w:val="24"/>
        </w:rPr>
        <w:t>…………..</w:t>
      </w:r>
      <w:r w:rsidR="007D4C8F" w:rsidRPr="00EF7B11">
        <w:rPr>
          <w:rFonts w:ascii="Times New Roman" w:hAnsi="Times New Roman" w:cs="Times New Roman"/>
          <w:b/>
          <w:bCs/>
          <w:sz w:val="24"/>
          <w:szCs w:val="24"/>
        </w:rPr>
        <w:t>v</w:t>
      </w:r>
    </w:p>
    <w:p w14:paraId="46BA186A" w14:textId="4CDA7C27" w:rsidR="007D4C8F" w:rsidRPr="00EF7B11" w:rsidRDefault="007D4C8F" w:rsidP="00FF5CD3">
      <w:pPr>
        <w:rPr>
          <w:rFonts w:ascii="Times New Roman" w:hAnsi="Times New Roman" w:cs="Times New Roman"/>
          <w:b/>
          <w:bCs/>
          <w:sz w:val="24"/>
          <w:szCs w:val="24"/>
        </w:rPr>
      </w:pPr>
      <w:r w:rsidRPr="00EF7B11">
        <w:rPr>
          <w:rFonts w:ascii="Times New Roman" w:hAnsi="Times New Roman" w:cs="Times New Roman"/>
          <w:b/>
          <w:bCs/>
          <w:sz w:val="24"/>
          <w:szCs w:val="24"/>
        </w:rPr>
        <w:t>Lista de cuadros …………………………………………………………………………</w:t>
      </w:r>
      <w:r w:rsidR="00A95B55">
        <w:rPr>
          <w:rFonts w:ascii="Times New Roman" w:hAnsi="Times New Roman" w:cs="Times New Roman"/>
          <w:b/>
          <w:bCs/>
          <w:sz w:val="24"/>
          <w:szCs w:val="24"/>
        </w:rPr>
        <w:t>..</w:t>
      </w:r>
      <w:r w:rsidRPr="00EF7B11">
        <w:rPr>
          <w:rFonts w:ascii="Times New Roman" w:hAnsi="Times New Roman" w:cs="Times New Roman"/>
          <w:b/>
          <w:bCs/>
          <w:sz w:val="24"/>
          <w:szCs w:val="24"/>
        </w:rPr>
        <w:t>vi</w:t>
      </w:r>
    </w:p>
    <w:p w14:paraId="2A779ACC" w14:textId="24A123FF" w:rsidR="00FF5CD3" w:rsidRPr="00EF7B11" w:rsidRDefault="00D72BD0" w:rsidP="00FF5CD3">
      <w:pPr>
        <w:rPr>
          <w:rFonts w:ascii="Times New Roman" w:hAnsi="Times New Roman" w:cs="Times New Roman"/>
          <w:b/>
          <w:bCs/>
          <w:sz w:val="24"/>
          <w:szCs w:val="24"/>
        </w:rPr>
      </w:pPr>
      <w:r w:rsidRPr="00EF7B11">
        <w:rPr>
          <w:rFonts w:ascii="Times New Roman" w:hAnsi="Times New Roman" w:cs="Times New Roman"/>
          <w:b/>
          <w:bCs/>
          <w:sz w:val="24"/>
          <w:szCs w:val="24"/>
        </w:rPr>
        <w:t>Sinopsis</w:t>
      </w:r>
      <w:r w:rsidR="00A85BC1" w:rsidRPr="00EF7B11">
        <w:rPr>
          <w:rFonts w:ascii="Times New Roman" w:hAnsi="Times New Roman" w:cs="Times New Roman"/>
          <w:b/>
          <w:bCs/>
          <w:sz w:val="24"/>
          <w:szCs w:val="24"/>
        </w:rPr>
        <w:t xml:space="preserve"> ……………………………………………………………………………………</w:t>
      </w:r>
      <w:r w:rsidR="007D4C8F" w:rsidRPr="00EF7B11">
        <w:rPr>
          <w:rFonts w:ascii="Times New Roman" w:hAnsi="Times New Roman" w:cs="Times New Roman"/>
          <w:b/>
          <w:bCs/>
          <w:sz w:val="24"/>
          <w:szCs w:val="24"/>
        </w:rPr>
        <w:t>vii</w:t>
      </w:r>
    </w:p>
    <w:p w14:paraId="0F30B1B0" w14:textId="7D282AAB" w:rsidR="00FF5CD3" w:rsidRPr="00EF7B11" w:rsidRDefault="00FF5CD3" w:rsidP="00FF5CD3">
      <w:pPr>
        <w:pStyle w:val="Prrafodelista"/>
        <w:numPr>
          <w:ilvl w:val="0"/>
          <w:numId w:val="1"/>
        </w:numPr>
        <w:rPr>
          <w:rFonts w:ascii="Times New Roman" w:hAnsi="Times New Roman" w:cs="Times New Roman"/>
          <w:b/>
          <w:bCs/>
          <w:sz w:val="24"/>
          <w:szCs w:val="24"/>
        </w:rPr>
      </w:pPr>
      <w:r w:rsidRPr="00EF7B11">
        <w:rPr>
          <w:rFonts w:ascii="Times New Roman" w:hAnsi="Times New Roman" w:cs="Times New Roman"/>
          <w:b/>
          <w:bCs/>
          <w:sz w:val="24"/>
          <w:szCs w:val="24"/>
        </w:rPr>
        <w:t>Introducción</w:t>
      </w:r>
      <w:r w:rsidR="007D4C8F" w:rsidRPr="00EF7B11">
        <w:rPr>
          <w:rFonts w:ascii="Times New Roman" w:hAnsi="Times New Roman" w:cs="Times New Roman"/>
          <w:b/>
          <w:bCs/>
          <w:sz w:val="24"/>
          <w:szCs w:val="24"/>
        </w:rPr>
        <w:t xml:space="preserve"> </w:t>
      </w:r>
      <w:r w:rsidRPr="00EF7B11">
        <w:rPr>
          <w:rFonts w:ascii="Times New Roman" w:hAnsi="Times New Roman" w:cs="Times New Roman"/>
          <w:b/>
          <w:bCs/>
          <w:sz w:val="24"/>
          <w:szCs w:val="24"/>
        </w:rPr>
        <w:t>…</w:t>
      </w:r>
      <w:r w:rsidR="007D4C8F" w:rsidRPr="00EF7B11">
        <w:rPr>
          <w:rFonts w:ascii="Times New Roman" w:hAnsi="Times New Roman" w:cs="Times New Roman"/>
          <w:b/>
          <w:bCs/>
          <w:sz w:val="24"/>
          <w:szCs w:val="24"/>
        </w:rPr>
        <w:t>...</w:t>
      </w:r>
      <w:r w:rsidRPr="00EF7B11">
        <w:rPr>
          <w:rFonts w:ascii="Times New Roman" w:hAnsi="Times New Roman" w:cs="Times New Roman"/>
          <w:b/>
          <w:bCs/>
          <w:sz w:val="24"/>
          <w:szCs w:val="24"/>
        </w:rPr>
        <w:t>…………………………………………………………………</w:t>
      </w:r>
      <w:r w:rsidR="00A95B55">
        <w:rPr>
          <w:rFonts w:ascii="Times New Roman" w:hAnsi="Times New Roman" w:cs="Times New Roman"/>
          <w:b/>
          <w:bCs/>
          <w:sz w:val="24"/>
          <w:szCs w:val="24"/>
        </w:rPr>
        <w:t>...</w:t>
      </w:r>
      <w:r w:rsidR="007D4C8F" w:rsidRPr="00EF7B11">
        <w:rPr>
          <w:rFonts w:ascii="Times New Roman" w:hAnsi="Times New Roman" w:cs="Times New Roman"/>
          <w:b/>
          <w:bCs/>
          <w:sz w:val="24"/>
          <w:szCs w:val="24"/>
        </w:rPr>
        <w:t>1</w:t>
      </w:r>
      <w:r w:rsidRPr="00EF7B11">
        <w:rPr>
          <w:rFonts w:ascii="Times New Roman" w:hAnsi="Times New Roman" w:cs="Times New Roman"/>
          <w:b/>
          <w:bCs/>
          <w:sz w:val="24"/>
          <w:szCs w:val="24"/>
        </w:rPr>
        <w:t xml:space="preserve"> </w:t>
      </w:r>
    </w:p>
    <w:p w14:paraId="0EA4054B" w14:textId="54D865AF" w:rsidR="00FF5CD3" w:rsidRPr="00EF7B11" w:rsidRDefault="00C9428A" w:rsidP="00FF5CD3">
      <w:pPr>
        <w:pStyle w:val="Prrafodelista"/>
        <w:numPr>
          <w:ilvl w:val="0"/>
          <w:numId w:val="1"/>
        </w:numPr>
        <w:rPr>
          <w:rFonts w:ascii="Times New Roman" w:hAnsi="Times New Roman" w:cs="Times New Roman"/>
          <w:b/>
          <w:bCs/>
          <w:sz w:val="24"/>
          <w:szCs w:val="24"/>
        </w:rPr>
      </w:pPr>
      <w:r w:rsidRPr="00EF7B11">
        <w:rPr>
          <w:rFonts w:ascii="Times New Roman" w:hAnsi="Times New Roman" w:cs="Times New Roman"/>
          <w:b/>
          <w:bCs/>
          <w:sz w:val="24"/>
          <w:szCs w:val="24"/>
        </w:rPr>
        <w:t>Justificación</w:t>
      </w:r>
      <w:r w:rsidR="007D4C8F" w:rsidRPr="00EF7B11">
        <w:rPr>
          <w:rFonts w:ascii="Times New Roman" w:hAnsi="Times New Roman" w:cs="Times New Roman"/>
          <w:b/>
          <w:bCs/>
          <w:sz w:val="24"/>
          <w:szCs w:val="24"/>
        </w:rPr>
        <w:t xml:space="preserve"> …...…………………………………………………………………</w:t>
      </w:r>
      <w:r w:rsidR="00A95B55">
        <w:rPr>
          <w:rFonts w:ascii="Times New Roman" w:hAnsi="Times New Roman" w:cs="Times New Roman"/>
          <w:b/>
          <w:bCs/>
          <w:sz w:val="24"/>
          <w:szCs w:val="24"/>
        </w:rPr>
        <w:t>...</w:t>
      </w:r>
      <w:r w:rsidR="007D4C8F" w:rsidRPr="00EF7B11">
        <w:rPr>
          <w:rFonts w:ascii="Times New Roman" w:hAnsi="Times New Roman" w:cs="Times New Roman"/>
          <w:b/>
          <w:bCs/>
          <w:sz w:val="24"/>
          <w:szCs w:val="24"/>
        </w:rPr>
        <w:t>3</w:t>
      </w:r>
      <w:r w:rsidR="00FF5CD3" w:rsidRPr="00EF7B11">
        <w:rPr>
          <w:rFonts w:ascii="Times New Roman" w:hAnsi="Times New Roman" w:cs="Times New Roman"/>
          <w:b/>
          <w:bCs/>
          <w:sz w:val="24"/>
          <w:szCs w:val="24"/>
        </w:rPr>
        <w:t xml:space="preserve"> </w:t>
      </w:r>
    </w:p>
    <w:p w14:paraId="5A1D5AF1" w14:textId="1D1FD163" w:rsidR="00FF5CD3" w:rsidRPr="00EF7B11" w:rsidRDefault="00FF5CD3" w:rsidP="00FF5CD3">
      <w:pPr>
        <w:pStyle w:val="Prrafodelista"/>
        <w:numPr>
          <w:ilvl w:val="0"/>
          <w:numId w:val="1"/>
        </w:numPr>
        <w:rPr>
          <w:rFonts w:ascii="Times New Roman" w:hAnsi="Times New Roman" w:cs="Times New Roman"/>
          <w:b/>
          <w:bCs/>
          <w:sz w:val="24"/>
          <w:szCs w:val="24"/>
        </w:rPr>
      </w:pPr>
      <w:r w:rsidRPr="00EF7B11">
        <w:rPr>
          <w:rFonts w:ascii="Times New Roman" w:hAnsi="Times New Roman" w:cs="Times New Roman"/>
          <w:b/>
          <w:bCs/>
          <w:sz w:val="24"/>
          <w:szCs w:val="24"/>
        </w:rPr>
        <w:t>Objetivos</w:t>
      </w:r>
      <w:r w:rsidR="007D4C8F" w:rsidRPr="00EF7B11">
        <w:rPr>
          <w:rFonts w:ascii="Times New Roman" w:hAnsi="Times New Roman" w:cs="Times New Roman"/>
          <w:b/>
          <w:bCs/>
          <w:sz w:val="24"/>
          <w:szCs w:val="24"/>
        </w:rPr>
        <w:t xml:space="preserve"> …...…………………………………………………………………</w:t>
      </w:r>
      <w:r w:rsidR="00A95B55">
        <w:rPr>
          <w:rFonts w:ascii="Times New Roman" w:hAnsi="Times New Roman" w:cs="Times New Roman"/>
          <w:b/>
          <w:bCs/>
          <w:sz w:val="24"/>
          <w:szCs w:val="24"/>
        </w:rPr>
        <w:t>...</w:t>
      </w:r>
      <w:r w:rsidR="007D4C8F" w:rsidRPr="00EF7B11">
        <w:rPr>
          <w:rFonts w:ascii="Times New Roman" w:hAnsi="Times New Roman" w:cs="Times New Roman"/>
          <w:b/>
          <w:bCs/>
          <w:sz w:val="24"/>
          <w:szCs w:val="24"/>
        </w:rPr>
        <w:t>….5</w:t>
      </w:r>
    </w:p>
    <w:p w14:paraId="675B9509" w14:textId="6C06A1D3" w:rsidR="00FF5CD3" w:rsidRPr="00A95B55" w:rsidRDefault="00FF5CD3" w:rsidP="00FF5CD3">
      <w:pPr>
        <w:pStyle w:val="Prrafodelista"/>
        <w:numPr>
          <w:ilvl w:val="0"/>
          <w:numId w:val="1"/>
        </w:numPr>
        <w:rPr>
          <w:rFonts w:ascii="Times New Roman" w:hAnsi="Times New Roman" w:cs="Times New Roman"/>
          <w:b/>
          <w:bCs/>
          <w:sz w:val="24"/>
          <w:szCs w:val="24"/>
        </w:rPr>
      </w:pPr>
      <w:r w:rsidRPr="00A95B55">
        <w:rPr>
          <w:rFonts w:ascii="Times New Roman" w:hAnsi="Times New Roman" w:cs="Times New Roman"/>
          <w:b/>
          <w:bCs/>
          <w:sz w:val="24"/>
          <w:szCs w:val="24"/>
        </w:rPr>
        <w:t xml:space="preserve">Marco </w:t>
      </w:r>
      <w:r w:rsidR="00C9428A" w:rsidRPr="00A95B55">
        <w:rPr>
          <w:rFonts w:ascii="Times New Roman" w:hAnsi="Times New Roman" w:cs="Times New Roman"/>
          <w:b/>
          <w:bCs/>
          <w:sz w:val="24"/>
          <w:szCs w:val="24"/>
        </w:rPr>
        <w:t>teórico</w:t>
      </w:r>
      <w:r w:rsidR="00A95B55">
        <w:rPr>
          <w:rFonts w:ascii="Times New Roman" w:hAnsi="Times New Roman" w:cs="Times New Roman"/>
          <w:b/>
          <w:bCs/>
          <w:sz w:val="24"/>
          <w:szCs w:val="24"/>
        </w:rPr>
        <w:t xml:space="preserve"> </w:t>
      </w:r>
      <w:r w:rsidR="00D72BD0" w:rsidRPr="00A95B55">
        <w:rPr>
          <w:rFonts w:ascii="Times New Roman" w:hAnsi="Times New Roman" w:cs="Times New Roman"/>
          <w:b/>
          <w:bCs/>
          <w:sz w:val="24"/>
          <w:szCs w:val="24"/>
        </w:rPr>
        <w:t>………………………………………</w:t>
      </w:r>
      <w:r w:rsidR="00A95B55">
        <w:rPr>
          <w:rFonts w:ascii="Times New Roman" w:hAnsi="Times New Roman" w:cs="Times New Roman"/>
          <w:b/>
          <w:bCs/>
          <w:sz w:val="24"/>
          <w:szCs w:val="24"/>
        </w:rPr>
        <w:t>..</w:t>
      </w:r>
      <w:r w:rsidR="00D72BD0" w:rsidRPr="00A95B55">
        <w:rPr>
          <w:rFonts w:ascii="Times New Roman" w:hAnsi="Times New Roman" w:cs="Times New Roman"/>
          <w:b/>
          <w:bCs/>
          <w:sz w:val="24"/>
          <w:szCs w:val="24"/>
        </w:rPr>
        <w:t>……………………………</w:t>
      </w:r>
      <w:r w:rsidR="00F9414B" w:rsidRPr="00A95B55">
        <w:rPr>
          <w:rFonts w:ascii="Times New Roman" w:hAnsi="Times New Roman" w:cs="Times New Roman"/>
          <w:b/>
          <w:bCs/>
          <w:sz w:val="24"/>
          <w:szCs w:val="24"/>
        </w:rPr>
        <w:t>..6</w:t>
      </w:r>
    </w:p>
    <w:p w14:paraId="059F492A" w14:textId="7272C730" w:rsidR="00BB76FB" w:rsidRDefault="00BB76FB" w:rsidP="002B2CA6">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Laats</w:t>
      </w:r>
      <w:r w:rsidR="00EF7B11">
        <w:rPr>
          <w:rFonts w:ascii="Times New Roman" w:hAnsi="Times New Roman" w:cs="Times New Roman"/>
          <w:sz w:val="24"/>
          <w:szCs w:val="24"/>
        </w:rPr>
        <w:t xml:space="preserve"> ……………</w:t>
      </w:r>
      <w:r w:rsidR="00A95B55">
        <w:rPr>
          <w:rFonts w:ascii="Times New Roman" w:hAnsi="Times New Roman" w:cs="Times New Roman"/>
          <w:sz w:val="24"/>
          <w:szCs w:val="24"/>
        </w:rPr>
        <w:t>………………………...</w:t>
      </w:r>
      <w:r w:rsidR="00EF7B11">
        <w:rPr>
          <w:rFonts w:ascii="Times New Roman" w:hAnsi="Times New Roman" w:cs="Times New Roman"/>
          <w:sz w:val="24"/>
          <w:szCs w:val="24"/>
        </w:rPr>
        <w:t>…………………………………6</w:t>
      </w:r>
    </w:p>
    <w:p w14:paraId="7B6FDBE5" w14:textId="47C23A61" w:rsidR="002B2CA6" w:rsidRPr="00732AF6" w:rsidRDefault="00732AF6" w:rsidP="002B2CA6">
      <w:pPr>
        <w:pStyle w:val="Prrafodelista"/>
        <w:numPr>
          <w:ilvl w:val="1"/>
          <w:numId w:val="1"/>
        </w:numPr>
        <w:rPr>
          <w:rFonts w:ascii="Times New Roman" w:hAnsi="Times New Roman" w:cs="Times New Roman"/>
          <w:sz w:val="24"/>
          <w:szCs w:val="24"/>
        </w:rPr>
      </w:pPr>
      <w:r w:rsidRPr="00732AF6">
        <w:rPr>
          <w:rFonts w:ascii="Times New Roman" w:hAnsi="Times New Roman" w:cs="Times New Roman"/>
          <w:sz w:val="24"/>
          <w:szCs w:val="24"/>
        </w:rPr>
        <w:t>Departamentos de Laats</w:t>
      </w:r>
      <w:r w:rsidR="00A95B55">
        <w:rPr>
          <w:rFonts w:ascii="Times New Roman" w:hAnsi="Times New Roman" w:cs="Times New Roman"/>
          <w:sz w:val="24"/>
          <w:szCs w:val="24"/>
        </w:rPr>
        <w:t xml:space="preserve"> …………………………………………………….6</w:t>
      </w:r>
    </w:p>
    <w:p w14:paraId="29DA1FBB" w14:textId="43BB4A87" w:rsidR="00732AF6" w:rsidRPr="00732AF6" w:rsidRDefault="00B732D5" w:rsidP="002B2CA6">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Colaboradores</w:t>
      </w:r>
      <w:r w:rsidR="00732AF6" w:rsidRPr="00732AF6">
        <w:rPr>
          <w:rFonts w:ascii="Times New Roman" w:hAnsi="Times New Roman" w:cs="Times New Roman"/>
          <w:sz w:val="24"/>
          <w:szCs w:val="24"/>
        </w:rPr>
        <w:t xml:space="preserve"> de Laats</w:t>
      </w:r>
      <w:r w:rsidR="00A95B55">
        <w:rPr>
          <w:rFonts w:ascii="Times New Roman" w:hAnsi="Times New Roman" w:cs="Times New Roman"/>
          <w:sz w:val="24"/>
          <w:szCs w:val="24"/>
        </w:rPr>
        <w:t xml:space="preserve"> ……………………………………………………..8</w:t>
      </w:r>
    </w:p>
    <w:p w14:paraId="66588E7D" w14:textId="474A553F" w:rsidR="002B2CA6" w:rsidRDefault="00732AF6" w:rsidP="002B2CA6">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Contexto aeroportuario</w:t>
      </w:r>
      <w:r w:rsidR="00A95B55">
        <w:rPr>
          <w:rFonts w:ascii="Times New Roman" w:hAnsi="Times New Roman" w:cs="Times New Roman"/>
          <w:sz w:val="24"/>
          <w:szCs w:val="24"/>
        </w:rPr>
        <w:t xml:space="preserve"> ……………………………………………………...9</w:t>
      </w:r>
    </w:p>
    <w:p w14:paraId="2E1BCC0D" w14:textId="715D4C15" w:rsidR="002B2CA6" w:rsidRDefault="00732AF6" w:rsidP="002B2CA6">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 xml:space="preserve">Metodología Kanban </w:t>
      </w:r>
      <w:r w:rsidR="00E354B6">
        <w:rPr>
          <w:rFonts w:ascii="Times New Roman" w:hAnsi="Times New Roman" w:cs="Times New Roman"/>
          <w:sz w:val="24"/>
          <w:szCs w:val="24"/>
        </w:rPr>
        <w:t>………………………………………………………11</w:t>
      </w:r>
    </w:p>
    <w:p w14:paraId="26FAE164" w14:textId="56D0D887" w:rsidR="00490190" w:rsidRDefault="0013616C" w:rsidP="002B2CA6">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 xml:space="preserve">Proceso de </w:t>
      </w:r>
      <w:r w:rsidR="00490190">
        <w:rPr>
          <w:rFonts w:ascii="Times New Roman" w:hAnsi="Times New Roman" w:cs="Times New Roman"/>
          <w:sz w:val="24"/>
          <w:szCs w:val="24"/>
        </w:rPr>
        <w:t>Kanban</w:t>
      </w:r>
      <w:r w:rsidR="00E354B6">
        <w:rPr>
          <w:rFonts w:ascii="Times New Roman" w:hAnsi="Times New Roman" w:cs="Times New Roman"/>
          <w:sz w:val="24"/>
          <w:szCs w:val="24"/>
        </w:rPr>
        <w:t xml:space="preserve"> ………………………………………………………...11</w:t>
      </w:r>
    </w:p>
    <w:p w14:paraId="6C84C929" w14:textId="4DC05AB8" w:rsidR="00732AF6" w:rsidRDefault="00A61BC0" w:rsidP="002B2CA6">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Automatización</w:t>
      </w:r>
      <w:r w:rsidR="00E354B6">
        <w:rPr>
          <w:rFonts w:ascii="Times New Roman" w:hAnsi="Times New Roman" w:cs="Times New Roman"/>
          <w:sz w:val="24"/>
          <w:szCs w:val="24"/>
        </w:rPr>
        <w:t xml:space="preserve"> ……………………………………………………………1</w:t>
      </w:r>
      <w:r w:rsidR="001E1EBF">
        <w:rPr>
          <w:rFonts w:ascii="Times New Roman" w:hAnsi="Times New Roman" w:cs="Times New Roman"/>
          <w:sz w:val="24"/>
          <w:szCs w:val="24"/>
        </w:rPr>
        <w:t>2</w:t>
      </w:r>
    </w:p>
    <w:p w14:paraId="61128F9C" w14:textId="594CC773" w:rsidR="00732AF6" w:rsidRDefault="00A61BC0" w:rsidP="002B2CA6">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Desarrollo móvil</w:t>
      </w:r>
      <w:r w:rsidR="00732AF6">
        <w:rPr>
          <w:rFonts w:ascii="Times New Roman" w:hAnsi="Times New Roman" w:cs="Times New Roman"/>
          <w:sz w:val="24"/>
          <w:szCs w:val="24"/>
        </w:rPr>
        <w:t xml:space="preserve"> </w:t>
      </w:r>
      <w:r w:rsidR="00E354B6">
        <w:rPr>
          <w:rFonts w:ascii="Times New Roman" w:hAnsi="Times New Roman" w:cs="Times New Roman"/>
          <w:sz w:val="24"/>
          <w:szCs w:val="24"/>
        </w:rPr>
        <w:t>…………………………………………………………...12</w:t>
      </w:r>
    </w:p>
    <w:p w14:paraId="231C8EE6" w14:textId="789907AB" w:rsidR="00A61BC0" w:rsidRDefault="00A61BC0" w:rsidP="002B2CA6">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Diseño adaptable</w:t>
      </w:r>
      <w:r w:rsidR="00E354B6">
        <w:rPr>
          <w:rFonts w:ascii="Times New Roman" w:hAnsi="Times New Roman" w:cs="Times New Roman"/>
          <w:sz w:val="24"/>
          <w:szCs w:val="24"/>
        </w:rPr>
        <w:t xml:space="preserve"> …………………………………………………………..1</w:t>
      </w:r>
      <w:r w:rsidR="001E1EBF">
        <w:rPr>
          <w:rFonts w:ascii="Times New Roman" w:hAnsi="Times New Roman" w:cs="Times New Roman"/>
          <w:sz w:val="24"/>
          <w:szCs w:val="24"/>
        </w:rPr>
        <w:t>3</w:t>
      </w:r>
    </w:p>
    <w:p w14:paraId="4B38DD76" w14:textId="182CF5BA" w:rsidR="00A61BC0" w:rsidRDefault="00A61BC0" w:rsidP="002B2CA6">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Power apps</w:t>
      </w:r>
      <w:r w:rsidR="00E354B6">
        <w:rPr>
          <w:rFonts w:ascii="Times New Roman" w:hAnsi="Times New Roman" w:cs="Times New Roman"/>
          <w:sz w:val="24"/>
          <w:szCs w:val="24"/>
        </w:rPr>
        <w:t xml:space="preserve"> ………………………………………………………………...1</w:t>
      </w:r>
      <w:r w:rsidR="001E1EBF">
        <w:rPr>
          <w:rFonts w:ascii="Times New Roman" w:hAnsi="Times New Roman" w:cs="Times New Roman"/>
          <w:sz w:val="24"/>
          <w:szCs w:val="24"/>
        </w:rPr>
        <w:t>4</w:t>
      </w:r>
    </w:p>
    <w:p w14:paraId="25DAF31D" w14:textId="4539BA25" w:rsidR="00A61BC0" w:rsidRDefault="00A61BC0" w:rsidP="002B2CA6">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Sharepoint</w:t>
      </w:r>
      <w:r w:rsidR="00E354B6">
        <w:rPr>
          <w:rFonts w:ascii="Times New Roman" w:hAnsi="Times New Roman" w:cs="Times New Roman"/>
          <w:sz w:val="24"/>
          <w:szCs w:val="24"/>
        </w:rPr>
        <w:t xml:space="preserve"> …………………………………………………………………14</w:t>
      </w:r>
    </w:p>
    <w:p w14:paraId="4BFCA096" w14:textId="683795A5" w:rsidR="002B2CA6" w:rsidRPr="00E354B6" w:rsidRDefault="00ED12B6" w:rsidP="002B2CA6">
      <w:pPr>
        <w:pStyle w:val="Prrafodelista"/>
        <w:numPr>
          <w:ilvl w:val="0"/>
          <w:numId w:val="1"/>
        </w:numPr>
        <w:rPr>
          <w:rFonts w:ascii="Times New Roman" w:hAnsi="Times New Roman" w:cs="Times New Roman"/>
          <w:b/>
          <w:bCs/>
          <w:sz w:val="24"/>
          <w:szCs w:val="24"/>
        </w:rPr>
      </w:pPr>
      <w:r w:rsidRPr="00E354B6">
        <w:rPr>
          <w:rFonts w:ascii="Times New Roman" w:hAnsi="Times New Roman" w:cs="Times New Roman"/>
          <w:b/>
          <w:bCs/>
          <w:sz w:val="24"/>
          <w:szCs w:val="24"/>
        </w:rPr>
        <w:t>Antecedentes</w:t>
      </w:r>
      <w:r w:rsidR="000D61BD" w:rsidRPr="00E354B6">
        <w:rPr>
          <w:rFonts w:ascii="Times New Roman" w:hAnsi="Times New Roman" w:cs="Times New Roman"/>
          <w:b/>
          <w:bCs/>
          <w:sz w:val="24"/>
          <w:szCs w:val="24"/>
        </w:rPr>
        <w:t xml:space="preserve"> ...</w:t>
      </w:r>
      <w:r w:rsidR="002B2CA6" w:rsidRPr="00E354B6">
        <w:rPr>
          <w:rFonts w:ascii="Times New Roman" w:hAnsi="Times New Roman" w:cs="Times New Roman"/>
          <w:b/>
          <w:bCs/>
          <w:sz w:val="24"/>
          <w:szCs w:val="24"/>
        </w:rPr>
        <w:t>……</w:t>
      </w:r>
      <w:r w:rsidRPr="00E354B6">
        <w:rPr>
          <w:rFonts w:ascii="Times New Roman" w:hAnsi="Times New Roman" w:cs="Times New Roman"/>
          <w:b/>
          <w:bCs/>
          <w:sz w:val="24"/>
          <w:szCs w:val="24"/>
        </w:rPr>
        <w:t>………………..</w:t>
      </w:r>
      <w:r w:rsidR="002B2CA6" w:rsidRPr="00E354B6">
        <w:rPr>
          <w:rFonts w:ascii="Times New Roman" w:hAnsi="Times New Roman" w:cs="Times New Roman"/>
          <w:b/>
          <w:bCs/>
          <w:sz w:val="24"/>
          <w:szCs w:val="24"/>
        </w:rPr>
        <w:t>………………………………………</w:t>
      </w:r>
      <w:r w:rsidR="00E354B6">
        <w:rPr>
          <w:rFonts w:ascii="Times New Roman" w:hAnsi="Times New Roman" w:cs="Times New Roman"/>
          <w:b/>
          <w:bCs/>
          <w:sz w:val="24"/>
          <w:szCs w:val="24"/>
        </w:rPr>
        <w:t>...</w:t>
      </w:r>
      <w:r w:rsidR="002B2CA6" w:rsidRPr="00E354B6">
        <w:rPr>
          <w:rFonts w:ascii="Times New Roman" w:hAnsi="Times New Roman" w:cs="Times New Roman"/>
          <w:b/>
          <w:bCs/>
          <w:sz w:val="24"/>
          <w:szCs w:val="24"/>
        </w:rPr>
        <w:t>…</w:t>
      </w:r>
      <w:r w:rsidR="00F9414B" w:rsidRPr="00E354B6">
        <w:rPr>
          <w:rFonts w:ascii="Times New Roman" w:hAnsi="Times New Roman" w:cs="Times New Roman"/>
          <w:b/>
          <w:bCs/>
          <w:sz w:val="24"/>
          <w:szCs w:val="24"/>
        </w:rPr>
        <w:t>..</w:t>
      </w:r>
      <w:r w:rsidR="002B2CA6" w:rsidRPr="00E354B6">
        <w:rPr>
          <w:rFonts w:ascii="Times New Roman" w:hAnsi="Times New Roman" w:cs="Times New Roman"/>
          <w:b/>
          <w:bCs/>
          <w:sz w:val="24"/>
          <w:szCs w:val="24"/>
        </w:rPr>
        <w:t>.</w:t>
      </w:r>
      <w:r w:rsidR="00F9414B" w:rsidRPr="00E354B6">
        <w:rPr>
          <w:rFonts w:ascii="Times New Roman" w:hAnsi="Times New Roman" w:cs="Times New Roman"/>
          <w:b/>
          <w:bCs/>
          <w:sz w:val="24"/>
          <w:szCs w:val="24"/>
        </w:rPr>
        <w:t>15</w:t>
      </w:r>
      <w:r w:rsidR="002B2CA6" w:rsidRPr="00E354B6">
        <w:rPr>
          <w:rFonts w:ascii="Times New Roman" w:hAnsi="Times New Roman" w:cs="Times New Roman"/>
          <w:b/>
          <w:bCs/>
          <w:sz w:val="24"/>
          <w:szCs w:val="24"/>
        </w:rPr>
        <w:t xml:space="preserve"> </w:t>
      </w:r>
    </w:p>
    <w:p w14:paraId="2004A0F4" w14:textId="6235E31E" w:rsidR="002B2CA6" w:rsidRPr="00E354B6" w:rsidRDefault="000D61BD" w:rsidP="00ED12B6">
      <w:pPr>
        <w:pStyle w:val="Prrafodelista"/>
        <w:numPr>
          <w:ilvl w:val="0"/>
          <w:numId w:val="1"/>
        </w:numPr>
        <w:rPr>
          <w:rFonts w:ascii="Times New Roman" w:hAnsi="Times New Roman" w:cs="Times New Roman"/>
          <w:b/>
          <w:bCs/>
          <w:sz w:val="24"/>
          <w:szCs w:val="24"/>
        </w:rPr>
      </w:pPr>
      <w:r w:rsidRPr="00E354B6">
        <w:rPr>
          <w:rFonts w:ascii="Times New Roman" w:hAnsi="Times New Roman" w:cs="Times New Roman"/>
          <w:b/>
          <w:bCs/>
          <w:sz w:val="24"/>
          <w:szCs w:val="24"/>
        </w:rPr>
        <w:t xml:space="preserve">Marco </w:t>
      </w:r>
      <w:r w:rsidR="00ED12B6" w:rsidRPr="00E354B6">
        <w:rPr>
          <w:rFonts w:ascii="Times New Roman" w:hAnsi="Times New Roman" w:cs="Times New Roman"/>
          <w:b/>
          <w:bCs/>
          <w:sz w:val="24"/>
          <w:szCs w:val="24"/>
        </w:rPr>
        <w:t>Metodol</w:t>
      </w:r>
      <w:r w:rsidRPr="00E354B6">
        <w:rPr>
          <w:rFonts w:ascii="Times New Roman" w:hAnsi="Times New Roman" w:cs="Times New Roman"/>
          <w:b/>
          <w:bCs/>
          <w:sz w:val="24"/>
          <w:szCs w:val="24"/>
        </w:rPr>
        <w:t>ógico</w:t>
      </w:r>
      <w:r w:rsidR="00F9414B" w:rsidRPr="00E354B6">
        <w:rPr>
          <w:rFonts w:ascii="Times New Roman" w:hAnsi="Times New Roman" w:cs="Times New Roman"/>
          <w:b/>
          <w:bCs/>
          <w:sz w:val="24"/>
          <w:szCs w:val="24"/>
        </w:rPr>
        <w:t xml:space="preserve"> …………………………………………………………</w:t>
      </w:r>
      <w:r w:rsidR="00E354B6">
        <w:rPr>
          <w:rFonts w:ascii="Times New Roman" w:hAnsi="Times New Roman" w:cs="Times New Roman"/>
          <w:b/>
          <w:bCs/>
          <w:sz w:val="24"/>
          <w:szCs w:val="24"/>
        </w:rPr>
        <w:t>..</w:t>
      </w:r>
      <w:r w:rsidR="00F9414B" w:rsidRPr="00E354B6">
        <w:rPr>
          <w:rFonts w:ascii="Times New Roman" w:hAnsi="Times New Roman" w:cs="Times New Roman"/>
          <w:b/>
          <w:bCs/>
          <w:sz w:val="24"/>
          <w:szCs w:val="24"/>
        </w:rPr>
        <w:t>…17</w:t>
      </w:r>
    </w:p>
    <w:p w14:paraId="23D8D8EC" w14:textId="03DA609A" w:rsidR="00B928A4" w:rsidRDefault="00523187" w:rsidP="00B928A4">
      <w:pPr>
        <w:pStyle w:val="Prrafodelista"/>
        <w:numPr>
          <w:ilvl w:val="0"/>
          <w:numId w:val="10"/>
        </w:numPr>
        <w:rPr>
          <w:rFonts w:ascii="Times New Roman" w:hAnsi="Times New Roman" w:cs="Times New Roman"/>
          <w:sz w:val="24"/>
          <w:szCs w:val="24"/>
        </w:rPr>
      </w:pPr>
      <w:bookmarkStart w:id="1" w:name="_Hlk78308938"/>
      <w:r>
        <w:rPr>
          <w:rFonts w:ascii="Times New Roman" w:hAnsi="Times New Roman" w:cs="Times New Roman"/>
          <w:sz w:val="24"/>
          <w:szCs w:val="24"/>
        </w:rPr>
        <w:t xml:space="preserve">Tipo de investigación </w:t>
      </w:r>
      <w:r w:rsidR="00160CD6">
        <w:rPr>
          <w:rFonts w:ascii="Times New Roman" w:hAnsi="Times New Roman" w:cs="Times New Roman"/>
          <w:sz w:val="24"/>
          <w:szCs w:val="24"/>
        </w:rPr>
        <w:t>……………………………………………………...17</w:t>
      </w:r>
    </w:p>
    <w:bookmarkEnd w:id="1"/>
    <w:p w14:paraId="7A9AB48B" w14:textId="7BD044FC" w:rsidR="006056B4" w:rsidRDefault="00523187" w:rsidP="006056B4">
      <w:pPr>
        <w:pStyle w:val="Prrafodelista"/>
        <w:numPr>
          <w:ilvl w:val="0"/>
          <w:numId w:val="10"/>
        </w:numPr>
        <w:rPr>
          <w:rFonts w:ascii="Times New Roman" w:hAnsi="Times New Roman" w:cs="Times New Roman"/>
          <w:sz w:val="24"/>
          <w:szCs w:val="24"/>
        </w:rPr>
      </w:pPr>
      <w:r>
        <w:rPr>
          <w:rFonts w:ascii="Times New Roman" w:hAnsi="Times New Roman" w:cs="Times New Roman"/>
          <w:sz w:val="24"/>
          <w:szCs w:val="24"/>
        </w:rPr>
        <w:t xml:space="preserve">Investigación </w:t>
      </w:r>
      <w:r w:rsidR="00160CD6">
        <w:rPr>
          <w:rFonts w:ascii="Times New Roman" w:hAnsi="Times New Roman" w:cs="Times New Roman"/>
          <w:sz w:val="24"/>
          <w:szCs w:val="24"/>
        </w:rPr>
        <w:t>………………………………………………………………17</w:t>
      </w:r>
    </w:p>
    <w:p w14:paraId="7DEA2C5F" w14:textId="15E9B04D" w:rsidR="00533829" w:rsidRDefault="00523187" w:rsidP="00533829">
      <w:pPr>
        <w:pStyle w:val="Prrafodelista"/>
        <w:numPr>
          <w:ilvl w:val="0"/>
          <w:numId w:val="10"/>
        </w:numPr>
        <w:rPr>
          <w:rFonts w:ascii="Times New Roman" w:hAnsi="Times New Roman" w:cs="Times New Roman"/>
          <w:sz w:val="24"/>
          <w:szCs w:val="24"/>
        </w:rPr>
      </w:pPr>
      <w:r>
        <w:rPr>
          <w:rFonts w:ascii="Times New Roman" w:hAnsi="Times New Roman" w:cs="Times New Roman"/>
          <w:sz w:val="24"/>
          <w:szCs w:val="24"/>
        </w:rPr>
        <w:t>Decisiones</w:t>
      </w:r>
      <w:r w:rsidR="00160CD6">
        <w:rPr>
          <w:rFonts w:ascii="Times New Roman" w:hAnsi="Times New Roman" w:cs="Times New Roman"/>
          <w:sz w:val="24"/>
          <w:szCs w:val="24"/>
        </w:rPr>
        <w:t xml:space="preserve"> …………………………………………………………………18</w:t>
      </w:r>
    </w:p>
    <w:p w14:paraId="677409E4" w14:textId="0772EF62" w:rsidR="00533829" w:rsidRDefault="00523187" w:rsidP="00533829">
      <w:pPr>
        <w:pStyle w:val="Prrafodelista"/>
        <w:numPr>
          <w:ilvl w:val="0"/>
          <w:numId w:val="10"/>
        </w:numPr>
        <w:rPr>
          <w:rFonts w:ascii="Times New Roman" w:hAnsi="Times New Roman" w:cs="Times New Roman"/>
          <w:sz w:val="24"/>
          <w:szCs w:val="24"/>
        </w:rPr>
      </w:pPr>
      <w:r w:rsidRPr="00533829">
        <w:rPr>
          <w:rFonts w:ascii="Times New Roman" w:hAnsi="Times New Roman" w:cs="Times New Roman"/>
          <w:sz w:val="24"/>
          <w:szCs w:val="24"/>
        </w:rPr>
        <w:t xml:space="preserve">Metodología ágil aplicada </w:t>
      </w:r>
      <w:r w:rsidR="00160CD6">
        <w:rPr>
          <w:rFonts w:ascii="Times New Roman" w:hAnsi="Times New Roman" w:cs="Times New Roman"/>
          <w:sz w:val="24"/>
          <w:szCs w:val="24"/>
        </w:rPr>
        <w:t>…………………………………………………20</w:t>
      </w:r>
    </w:p>
    <w:p w14:paraId="2C6588D6" w14:textId="0D77BB74" w:rsidR="00533829" w:rsidRDefault="00523187" w:rsidP="00533829">
      <w:pPr>
        <w:pStyle w:val="Prrafodelista"/>
        <w:numPr>
          <w:ilvl w:val="0"/>
          <w:numId w:val="10"/>
        </w:numPr>
        <w:rPr>
          <w:rFonts w:ascii="Times New Roman" w:hAnsi="Times New Roman" w:cs="Times New Roman"/>
          <w:sz w:val="24"/>
          <w:szCs w:val="24"/>
        </w:rPr>
      </w:pPr>
      <w:r w:rsidRPr="00533829">
        <w:rPr>
          <w:rFonts w:ascii="Times New Roman" w:hAnsi="Times New Roman" w:cs="Times New Roman"/>
          <w:sz w:val="24"/>
          <w:szCs w:val="24"/>
        </w:rPr>
        <w:t>Motor de desarrollo</w:t>
      </w:r>
      <w:r w:rsidR="00160CD6">
        <w:rPr>
          <w:rFonts w:ascii="Times New Roman" w:hAnsi="Times New Roman" w:cs="Times New Roman"/>
          <w:sz w:val="24"/>
          <w:szCs w:val="24"/>
        </w:rPr>
        <w:t xml:space="preserve"> ………………………………………………………..21</w:t>
      </w:r>
    </w:p>
    <w:p w14:paraId="364E3ED5" w14:textId="3CD20D29" w:rsidR="00533829" w:rsidRDefault="00523187" w:rsidP="00533829">
      <w:pPr>
        <w:pStyle w:val="Prrafodelista"/>
        <w:numPr>
          <w:ilvl w:val="0"/>
          <w:numId w:val="10"/>
        </w:numPr>
        <w:rPr>
          <w:rFonts w:ascii="Times New Roman" w:hAnsi="Times New Roman" w:cs="Times New Roman"/>
          <w:sz w:val="24"/>
          <w:szCs w:val="24"/>
        </w:rPr>
      </w:pPr>
      <w:r w:rsidRPr="00533829">
        <w:rPr>
          <w:rFonts w:ascii="Times New Roman" w:hAnsi="Times New Roman" w:cs="Times New Roman"/>
          <w:sz w:val="24"/>
          <w:szCs w:val="24"/>
        </w:rPr>
        <w:t xml:space="preserve">Proceso predesarrollo </w:t>
      </w:r>
      <w:r w:rsidR="00160CD6">
        <w:rPr>
          <w:rFonts w:ascii="Times New Roman" w:hAnsi="Times New Roman" w:cs="Times New Roman"/>
          <w:sz w:val="24"/>
          <w:szCs w:val="24"/>
        </w:rPr>
        <w:t>……………………………………………………..</w:t>
      </w:r>
      <w:r w:rsidR="001E1EBF">
        <w:rPr>
          <w:rFonts w:ascii="Times New Roman" w:hAnsi="Times New Roman" w:cs="Times New Roman"/>
          <w:sz w:val="24"/>
          <w:szCs w:val="24"/>
        </w:rPr>
        <w:t>.</w:t>
      </w:r>
      <w:r w:rsidR="00160CD6">
        <w:rPr>
          <w:rFonts w:ascii="Times New Roman" w:hAnsi="Times New Roman" w:cs="Times New Roman"/>
          <w:sz w:val="24"/>
          <w:szCs w:val="24"/>
        </w:rPr>
        <w:t>2</w:t>
      </w:r>
      <w:r w:rsidR="001E1EBF">
        <w:rPr>
          <w:rFonts w:ascii="Times New Roman" w:hAnsi="Times New Roman" w:cs="Times New Roman"/>
          <w:sz w:val="24"/>
          <w:szCs w:val="24"/>
        </w:rPr>
        <w:t>2</w:t>
      </w:r>
    </w:p>
    <w:p w14:paraId="243623EA" w14:textId="36C11ACF" w:rsidR="00B928A4" w:rsidRPr="00533829" w:rsidRDefault="00523187" w:rsidP="00533829">
      <w:pPr>
        <w:pStyle w:val="Prrafodelista"/>
        <w:numPr>
          <w:ilvl w:val="0"/>
          <w:numId w:val="10"/>
        </w:numPr>
        <w:rPr>
          <w:rFonts w:ascii="Times New Roman" w:hAnsi="Times New Roman" w:cs="Times New Roman"/>
          <w:sz w:val="24"/>
          <w:szCs w:val="24"/>
        </w:rPr>
      </w:pPr>
      <w:r w:rsidRPr="00533829">
        <w:rPr>
          <w:rFonts w:ascii="Times New Roman" w:hAnsi="Times New Roman" w:cs="Times New Roman"/>
          <w:sz w:val="24"/>
          <w:szCs w:val="24"/>
        </w:rPr>
        <w:t xml:space="preserve">Desarrollo </w:t>
      </w:r>
      <w:r w:rsidR="00160CD6">
        <w:rPr>
          <w:rFonts w:ascii="Times New Roman" w:hAnsi="Times New Roman" w:cs="Times New Roman"/>
          <w:sz w:val="24"/>
          <w:szCs w:val="24"/>
        </w:rPr>
        <w:t>………………………………………………………………….22</w:t>
      </w:r>
    </w:p>
    <w:p w14:paraId="4D72BACF" w14:textId="71B7A4D7" w:rsidR="00523187" w:rsidRPr="00E354B6" w:rsidRDefault="00523187" w:rsidP="00523187">
      <w:pPr>
        <w:pStyle w:val="Prrafodelista"/>
        <w:numPr>
          <w:ilvl w:val="0"/>
          <w:numId w:val="1"/>
        </w:numPr>
        <w:rPr>
          <w:rFonts w:ascii="Times New Roman" w:hAnsi="Times New Roman" w:cs="Times New Roman"/>
          <w:b/>
          <w:bCs/>
          <w:sz w:val="24"/>
          <w:szCs w:val="24"/>
        </w:rPr>
      </w:pPr>
      <w:r w:rsidRPr="00E354B6">
        <w:rPr>
          <w:rFonts w:ascii="Times New Roman" w:hAnsi="Times New Roman" w:cs="Times New Roman"/>
          <w:b/>
          <w:bCs/>
          <w:sz w:val="24"/>
          <w:szCs w:val="24"/>
        </w:rPr>
        <w:t>Resultados</w:t>
      </w:r>
      <w:r w:rsidR="00F9414B" w:rsidRPr="00E354B6">
        <w:rPr>
          <w:rFonts w:ascii="Times New Roman" w:hAnsi="Times New Roman" w:cs="Times New Roman"/>
          <w:b/>
          <w:bCs/>
          <w:sz w:val="24"/>
          <w:szCs w:val="24"/>
        </w:rPr>
        <w:t xml:space="preserve"> ……………………………………………………………………</w:t>
      </w:r>
      <w:r w:rsidR="00E354B6">
        <w:rPr>
          <w:rFonts w:ascii="Times New Roman" w:hAnsi="Times New Roman" w:cs="Times New Roman"/>
          <w:b/>
          <w:bCs/>
          <w:sz w:val="24"/>
          <w:szCs w:val="24"/>
        </w:rPr>
        <w:t>...</w:t>
      </w:r>
      <w:r w:rsidR="00F9414B" w:rsidRPr="00E354B6">
        <w:rPr>
          <w:rFonts w:ascii="Times New Roman" w:hAnsi="Times New Roman" w:cs="Times New Roman"/>
          <w:b/>
          <w:bCs/>
          <w:sz w:val="24"/>
          <w:szCs w:val="24"/>
        </w:rPr>
        <w:t>…2</w:t>
      </w:r>
      <w:r w:rsidR="001E1EBF">
        <w:rPr>
          <w:rFonts w:ascii="Times New Roman" w:hAnsi="Times New Roman" w:cs="Times New Roman"/>
          <w:b/>
          <w:bCs/>
          <w:sz w:val="24"/>
          <w:szCs w:val="24"/>
        </w:rPr>
        <w:t>5</w:t>
      </w:r>
    </w:p>
    <w:p w14:paraId="67309768" w14:textId="17140D40" w:rsidR="002B2CA6" w:rsidRPr="00E354B6" w:rsidRDefault="00FF5CD3" w:rsidP="00523187">
      <w:pPr>
        <w:pStyle w:val="Prrafodelista"/>
        <w:numPr>
          <w:ilvl w:val="0"/>
          <w:numId w:val="1"/>
        </w:numPr>
        <w:rPr>
          <w:rFonts w:ascii="Times New Roman" w:hAnsi="Times New Roman" w:cs="Times New Roman"/>
          <w:b/>
          <w:bCs/>
          <w:sz w:val="24"/>
          <w:szCs w:val="24"/>
        </w:rPr>
      </w:pPr>
      <w:r w:rsidRPr="00E354B6">
        <w:rPr>
          <w:rFonts w:ascii="Times New Roman" w:hAnsi="Times New Roman" w:cs="Times New Roman"/>
          <w:b/>
          <w:bCs/>
          <w:sz w:val="24"/>
          <w:szCs w:val="24"/>
        </w:rPr>
        <w:t>Discusión</w:t>
      </w:r>
      <w:r w:rsidR="00F9414B" w:rsidRPr="00E354B6">
        <w:rPr>
          <w:rFonts w:ascii="Times New Roman" w:hAnsi="Times New Roman" w:cs="Times New Roman"/>
          <w:b/>
          <w:bCs/>
          <w:sz w:val="24"/>
          <w:szCs w:val="24"/>
        </w:rPr>
        <w:t xml:space="preserve"> ……………………………………………………………………</w:t>
      </w:r>
      <w:r w:rsidR="00E354B6">
        <w:rPr>
          <w:rFonts w:ascii="Times New Roman" w:hAnsi="Times New Roman" w:cs="Times New Roman"/>
          <w:b/>
          <w:bCs/>
          <w:sz w:val="24"/>
          <w:szCs w:val="24"/>
        </w:rPr>
        <w:t>...</w:t>
      </w:r>
      <w:r w:rsidR="00F9414B" w:rsidRPr="00E354B6">
        <w:rPr>
          <w:rFonts w:ascii="Times New Roman" w:hAnsi="Times New Roman" w:cs="Times New Roman"/>
          <w:b/>
          <w:bCs/>
          <w:sz w:val="24"/>
          <w:szCs w:val="24"/>
        </w:rPr>
        <w:t>…..</w:t>
      </w:r>
      <w:r w:rsidR="001E1EBF">
        <w:rPr>
          <w:rFonts w:ascii="Times New Roman" w:hAnsi="Times New Roman" w:cs="Times New Roman"/>
          <w:b/>
          <w:bCs/>
          <w:sz w:val="24"/>
          <w:szCs w:val="24"/>
        </w:rPr>
        <w:t>31</w:t>
      </w:r>
    </w:p>
    <w:p w14:paraId="40EAB87B" w14:textId="14F97BEB" w:rsidR="002B2CA6" w:rsidRPr="00E354B6" w:rsidRDefault="00FF5CD3" w:rsidP="00FF5CD3">
      <w:pPr>
        <w:pStyle w:val="Prrafodelista"/>
        <w:numPr>
          <w:ilvl w:val="0"/>
          <w:numId w:val="1"/>
        </w:numPr>
        <w:rPr>
          <w:rFonts w:ascii="Times New Roman" w:hAnsi="Times New Roman" w:cs="Times New Roman"/>
          <w:b/>
          <w:bCs/>
          <w:sz w:val="24"/>
          <w:szCs w:val="24"/>
        </w:rPr>
      </w:pPr>
      <w:r w:rsidRPr="00E354B6">
        <w:rPr>
          <w:rFonts w:ascii="Times New Roman" w:hAnsi="Times New Roman" w:cs="Times New Roman"/>
          <w:b/>
          <w:bCs/>
          <w:sz w:val="24"/>
          <w:szCs w:val="24"/>
        </w:rPr>
        <w:t>Conclusiones</w:t>
      </w:r>
      <w:r w:rsidR="00F9414B" w:rsidRPr="00E354B6">
        <w:rPr>
          <w:rFonts w:ascii="Times New Roman" w:hAnsi="Times New Roman" w:cs="Times New Roman"/>
          <w:b/>
          <w:bCs/>
          <w:sz w:val="24"/>
          <w:szCs w:val="24"/>
        </w:rPr>
        <w:t xml:space="preserve"> ………………………………………………………………</w:t>
      </w:r>
      <w:r w:rsidR="00E354B6">
        <w:rPr>
          <w:rFonts w:ascii="Times New Roman" w:hAnsi="Times New Roman" w:cs="Times New Roman"/>
          <w:b/>
          <w:bCs/>
          <w:sz w:val="24"/>
          <w:szCs w:val="24"/>
        </w:rPr>
        <w:t>...</w:t>
      </w:r>
      <w:r w:rsidR="00F9414B" w:rsidRPr="00E354B6">
        <w:rPr>
          <w:rFonts w:ascii="Times New Roman" w:hAnsi="Times New Roman" w:cs="Times New Roman"/>
          <w:b/>
          <w:bCs/>
          <w:sz w:val="24"/>
          <w:szCs w:val="24"/>
        </w:rPr>
        <w:t>……3</w:t>
      </w:r>
      <w:r w:rsidR="003D6EF3">
        <w:rPr>
          <w:rFonts w:ascii="Times New Roman" w:hAnsi="Times New Roman" w:cs="Times New Roman"/>
          <w:b/>
          <w:bCs/>
          <w:sz w:val="24"/>
          <w:szCs w:val="24"/>
        </w:rPr>
        <w:t>5</w:t>
      </w:r>
    </w:p>
    <w:p w14:paraId="2D15FE6F" w14:textId="03D41916" w:rsidR="009955BF" w:rsidRPr="00E354B6" w:rsidRDefault="00FF5CD3" w:rsidP="007459DA">
      <w:pPr>
        <w:pStyle w:val="Prrafodelista"/>
        <w:numPr>
          <w:ilvl w:val="0"/>
          <w:numId w:val="1"/>
        </w:numPr>
        <w:rPr>
          <w:rFonts w:ascii="Times New Roman" w:hAnsi="Times New Roman" w:cs="Times New Roman"/>
          <w:b/>
          <w:bCs/>
          <w:sz w:val="24"/>
          <w:szCs w:val="24"/>
        </w:rPr>
      </w:pPr>
      <w:r w:rsidRPr="00E354B6">
        <w:rPr>
          <w:rFonts w:ascii="Times New Roman" w:hAnsi="Times New Roman" w:cs="Times New Roman"/>
          <w:b/>
          <w:bCs/>
          <w:sz w:val="24"/>
          <w:szCs w:val="24"/>
        </w:rPr>
        <w:t>Recomendaciones</w:t>
      </w:r>
      <w:r w:rsidR="0090273F" w:rsidRPr="00E354B6">
        <w:rPr>
          <w:rFonts w:ascii="Times New Roman" w:hAnsi="Times New Roman" w:cs="Times New Roman"/>
          <w:b/>
          <w:bCs/>
          <w:sz w:val="24"/>
          <w:szCs w:val="24"/>
        </w:rPr>
        <w:t xml:space="preserve"> ………………………………………………………………</w:t>
      </w:r>
      <w:r w:rsidR="00E354B6">
        <w:rPr>
          <w:rFonts w:ascii="Times New Roman" w:hAnsi="Times New Roman" w:cs="Times New Roman"/>
          <w:b/>
          <w:bCs/>
          <w:sz w:val="24"/>
          <w:szCs w:val="24"/>
        </w:rPr>
        <w:t>..</w:t>
      </w:r>
      <w:r w:rsidR="0090273F" w:rsidRPr="00E354B6">
        <w:rPr>
          <w:rFonts w:ascii="Times New Roman" w:hAnsi="Times New Roman" w:cs="Times New Roman"/>
          <w:b/>
          <w:bCs/>
          <w:sz w:val="24"/>
          <w:szCs w:val="24"/>
        </w:rPr>
        <w:t>.3</w:t>
      </w:r>
      <w:r w:rsidR="003D6EF3">
        <w:rPr>
          <w:rFonts w:ascii="Times New Roman" w:hAnsi="Times New Roman" w:cs="Times New Roman"/>
          <w:b/>
          <w:bCs/>
          <w:sz w:val="24"/>
          <w:szCs w:val="24"/>
        </w:rPr>
        <w:t>6</w:t>
      </w:r>
    </w:p>
    <w:p w14:paraId="41FE260B" w14:textId="4A5FDC5D" w:rsidR="00A376FF" w:rsidRDefault="00A376FF" w:rsidP="007459DA">
      <w:pPr>
        <w:pStyle w:val="Prrafodelista"/>
        <w:numPr>
          <w:ilvl w:val="0"/>
          <w:numId w:val="1"/>
        </w:numPr>
        <w:rPr>
          <w:rFonts w:ascii="Times New Roman" w:hAnsi="Times New Roman" w:cs="Times New Roman"/>
          <w:b/>
          <w:bCs/>
          <w:sz w:val="24"/>
          <w:szCs w:val="24"/>
        </w:rPr>
      </w:pPr>
      <w:r>
        <w:rPr>
          <w:rFonts w:ascii="Times New Roman" w:hAnsi="Times New Roman" w:cs="Times New Roman"/>
          <w:b/>
          <w:bCs/>
          <w:sz w:val="24"/>
          <w:szCs w:val="24"/>
        </w:rPr>
        <w:t>Anexo ………………………………………………………………</w:t>
      </w:r>
      <w:r w:rsidR="003D6EF3">
        <w:rPr>
          <w:rFonts w:ascii="Times New Roman" w:hAnsi="Times New Roman" w:cs="Times New Roman"/>
          <w:b/>
          <w:bCs/>
          <w:sz w:val="24"/>
          <w:szCs w:val="24"/>
        </w:rPr>
        <w:t>……………...37</w:t>
      </w:r>
    </w:p>
    <w:p w14:paraId="58B28E68" w14:textId="4FF62968" w:rsidR="004B3E69" w:rsidRPr="00E354B6" w:rsidRDefault="0090273F" w:rsidP="007459DA">
      <w:pPr>
        <w:pStyle w:val="Prrafodelista"/>
        <w:numPr>
          <w:ilvl w:val="0"/>
          <w:numId w:val="1"/>
        </w:numPr>
        <w:rPr>
          <w:rFonts w:ascii="Times New Roman" w:hAnsi="Times New Roman" w:cs="Times New Roman"/>
          <w:b/>
          <w:bCs/>
          <w:sz w:val="24"/>
          <w:szCs w:val="24"/>
        </w:rPr>
      </w:pPr>
      <w:r w:rsidRPr="00E354B6">
        <w:rPr>
          <w:rFonts w:ascii="Times New Roman" w:hAnsi="Times New Roman" w:cs="Times New Roman"/>
          <w:b/>
          <w:bCs/>
          <w:sz w:val="24"/>
          <w:szCs w:val="24"/>
        </w:rPr>
        <w:t xml:space="preserve">Bibliografía </w:t>
      </w:r>
      <w:r w:rsidR="004B3E69" w:rsidRPr="00E354B6">
        <w:rPr>
          <w:rFonts w:ascii="Times New Roman" w:hAnsi="Times New Roman" w:cs="Times New Roman"/>
          <w:b/>
          <w:bCs/>
          <w:sz w:val="24"/>
          <w:szCs w:val="24"/>
        </w:rPr>
        <w:t>……………………………………………………………</w:t>
      </w:r>
      <w:r w:rsidR="00E354B6">
        <w:rPr>
          <w:rFonts w:ascii="Times New Roman" w:hAnsi="Times New Roman" w:cs="Times New Roman"/>
          <w:b/>
          <w:bCs/>
          <w:sz w:val="24"/>
          <w:szCs w:val="24"/>
        </w:rPr>
        <w:t>...</w:t>
      </w:r>
      <w:r w:rsidR="004B3E69" w:rsidRPr="00E354B6">
        <w:rPr>
          <w:rFonts w:ascii="Times New Roman" w:hAnsi="Times New Roman" w:cs="Times New Roman"/>
          <w:b/>
          <w:bCs/>
          <w:sz w:val="24"/>
          <w:szCs w:val="24"/>
        </w:rPr>
        <w:t>………</w:t>
      </w:r>
      <w:r w:rsidRPr="00E354B6">
        <w:rPr>
          <w:rFonts w:ascii="Times New Roman" w:hAnsi="Times New Roman" w:cs="Times New Roman"/>
          <w:b/>
          <w:bCs/>
          <w:sz w:val="24"/>
          <w:szCs w:val="24"/>
        </w:rPr>
        <w:t>..</w:t>
      </w:r>
      <w:r w:rsidR="003D6EF3">
        <w:rPr>
          <w:rFonts w:ascii="Times New Roman" w:hAnsi="Times New Roman" w:cs="Times New Roman"/>
          <w:b/>
          <w:bCs/>
          <w:sz w:val="24"/>
          <w:szCs w:val="24"/>
        </w:rPr>
        <w:t>41</w:t>
      </w:r>
    </w:p>
    <w:p w14:paraId="6F897AAA" w14:textId="2AB4B4B3" w:rsidR="00925A58" w:rsidRPr="00E354B6" w:rsidRDefault="00925A58" w:rsidP="007459DA">
      <w:pPr>
        <w:pStyle w:val="Prrafodelista"/>
        <w:numPr>
          <w:ilvl w:val="0"/>
          <w:numId w:val="1"/>
        </w:numPr>
        <w:rPr>
          <w:rFonts w:ascii="Times New Roman" w:hAnsi="Times New Roman" w:cs="Times New Roman"/>
          <w:b/>
          <w:bCs/>
          <w:sz w:val="24"/>
          <w:szCs w:val="24"/>
        </w:rPr>
      </w:pPr>
      <w:r w:rsidRPr="00E354B6">
        <w:rPr>
          <w:rFonts w:ascii="Times New Roman" w:hAnsi="Times New Roman" w:cs="Times New Roman"/>
          <w:b/>
          <w:bCs/>
          <w:sz w:val="24"/>
          <w:szCs w:val="24"/>
        </w:rPr>
        <w:t>Glosario</w:t>
      </w:r>
      <w:r w:rsidR="0090273F" w:rsidRPr="00E354B6">
        <w:rPr>
          <w:rFonts w:ascii="Times New Roman" w:hAnsi="Times New Roman" w:cs="Times New Roman"/>
          <w:b/>
          <w:bCs/>
          <w:sz w:val="24"/>
          <w:szCs w:val="24"/>
        </w:rPr>
        <w:t xml:space="preserve"> ………………………………………………………………</w:t>
      </w:r>
      <w:r w:rsidR="00E354B6">
        <w:rPr>
          <w:rFonts w:ascii="Times New Roman" w:hAnsi="Times New Roman" w:cs="Times New Roman"/>
          <w:b/>
          <w:bCs/>
          <w:sz w:val="24"/>
          <w:szCs w:val="24"/>
        </w:rPr>
        <w:t>...</w:t>
      </w:r>
      <w:r w:rsidR="0090273F" w:rsidRPr="00E354B6">
        <w:rPr>
          <w:rFonts w:ascii="Times New Roman" w:hAnsi="Times New Roman" w:cs="Times New Roman"/>
          <w:b/>
          <w:bCs/>
          <w:sz w:val="24"/>
          <w:szCs w:val="24"/>
        </w:rPr>
        <w:t>…………</w:t>
      </w:r>
      <w:r w:rsidR="003D6EF3">
        <w:rPr>
          <w:rFonts w:ascii="Times New Roman" w:hAnsi="Times New Roman" w:cs="Times New Roman"/>
          <w:b/>
          <w:bCs/>
          <w:sz w:val="24"/>
          <w:szCs w:val="24"/>
        </w:rPr>
        <w:t>43</w:t>
      </w:r>
    </w:p>
    <w:p w14:paraId="5079DB41" w14:textId="77777777" w:rsidR="000D61BD" w:rsidRDefault="000D61BD" w:rsidP="000D61BD">
      <w:pPr>
        <w:pStyle w:val="Prrafodelista"/>
        <w:rPr>
          <w:rFonts w:ascii="Times New Roman" w:hAnsi="Times New Roman" w:cs="Times New Roman"/>
          <w:sz w:val="24"/>
          <w:szCs w:val="24"/>
        </w:rPr>
      </w:pPr>
    </w:p>
    <w:p w14:paraId="710E0710" w14:textId="77777777" w:rsidR="00A85BC1" w:rsidRPr="00A85BC1" w:rsidRDefault="00A85BC1" w:rsidP="00A85BC1">
      <w:pPr>
        <w:pStyle w:val="Prrafodelista"/>
        <w:rPr>
          <w:rFonts w:ascii="Times New Roman" w:hAnsi="Times New Roman" w:cs="Times New Roman"/>
          <w:sz w:val="24"/>
          <w:szCs w:val="24"/>
        </w:rPr>
      </w:pPr>
    </w:p>
    <w:p w14:paraId="52344FBE" w14:textId="77777777" w:rsidR="006A76AA" w:rsidRDefault="006A76AA" w:rsidP="006A76AA">
      <w:pPr>
        <w:rPr>
          <w:rFonts w:ascii="Times New Roman" w:hAnsi="Times New Roman" w:cs="Times New Roman"/>
          <w:sz w:val="24"/>
          <w:szCs w:val="24"/>
        </w:rPr>
      </w:pPr>
    </w:p>
    <w:p w14:paraId="576CAB72" w14:textId="77777777" w:rsidR="006A76AA" w:rsidRPr="00B34F39" w:rsidRDefault="006A76AA" w:rsidP="006A76AA">
      <w:pPr>
        <w:jc w:val="center"/>
        <w:rPr>
          <w:rFonts w:ascii="Times New Roman" w:hAnsi="Times New Roman" w:cs="Times New Roman"/>
          <w:b/>
          <w:bCs/>
          <w:sz w:val="32"/>
          <w:szCs w:val="32"/>
          <w:u w:val="single"/>
          <w:lang w:val="en-US"/>
        </w:rPr>
        <w:sectPr w:rsidR="006A76AA" w:rsidRPr="00B34F39" w:rsidSect="00B34F39">
          <w:footerReference w:type="even" r:id="rId9"/>
          <w:footerReference w:type="default" r:id="rId10"/>
          <w:footerReference w:type="first" r:id="rId11"/>
          <w:pgSz w:w="12240" w:h="15840"/>
          <w:pgMar w:top="1417" w:right="1701" w:bottom="1417" w:left="1701" w:header="709" w:footer="709" w:gutter="0"/>
          <w:pgNumType w:fmt="lowerRoman" w:start="1"/>
          <w:cols w:space="708"/>
          <w:titlePg/>
          <w:docGrid w:linePitch="360"/>
        </w:sectPr>
      </w:pPr>
    </w:p>
    <w:p w14:paraId="1C12AF75" w14:textId="293E55C2" w:rsidR="007459DA" w:rsidRPr="00FA002C" w:rsidRDefault="00B43B9F" w:rsidP="006A76AA">
      <w:pPr>
        <w:jc w:val="center"/>
        <w:rPr>
          <w:rFonts w:ascii="Times New Roman" w:hAnsi="Times New Roman" w:cs="Times New Roman"/>
          <w:b/>
          <w:bCs/>
          <w:sz w:val="32"/>
          <w:szCs w:val="32"/>
        </w:rPr>
      </w:pPr>
      <w:r w:rsidRPr="00FA002C">
        <w:rPr>
          <w:rFonts w:ascii="Times New Roman" w:hAnsi="Times New Roman" w:cs="Times New Roman"/>
          <w:b/>
          <w:bCs/>
          <w:sz w:val="32"/>
          <w:szCs w:val="32"/>
        </w:rPr>
        <w:lastRenderedPageBreak/>
        <w:t>P</w:t>
      </w:r>
      <w:r w:rsidR="002A2EA9" w:rsidRPr="00FA002C">
        <w:rPr>
          <w:rFonts w:ascii="Times New Roman" w:hAnsi="Times New Roman" w:cs="Times New Roman"/>
          <w:b/>
          <w:bCs/>
          <w:sz w:val="32"/>
          <w:szCs w:val="32"/>
        </w:rPr>
        <w:t>REFACIO</w:t>
      </w:r>
    </w:p>
    <w:p w14:paraId="14D22FBC" w14:textId="2A49428B" w:rsidR="005D0032" w:rsidRDefault="00C05A87" w:rsidP="00C05A87">
      <w:pPr>
        <w:jc w:val="both"/>
        <w:rPr>
          <w:rFonts w:ascii="Times New Roman" w:hAnsi="Times New Roman" w:cs="Times New Roman"/>
          <w:sz w:val="24"/>
          <w:szCs w:val="24"/>
        </w:rPr>
      </w:pPr>
      <w:r>
        <w:rPr>
          <w:rFonts w:ascii="Times New Roman" w:hAnsi="Times New Roman" w:cs="Times New Roman"/>
          <w:sz w:val="32"/>
          <w:szCs w:val="32"/>
        </w:rPr>
        <w:tab/>
      </w:r>
      <w:r>
        <w:rPr>
          <w:rFonts w:ascii="Times New Roman" w:hAnsi="Times New Roman" w:cs="Times New Roman"/>
          <w:sz w:val="24"/>
          <w:szCs w:val="24"/>
        </w:rPr>
        <w:t>La elaboración de este trabajo surge a raíz de una serie oportunidades las cuales decidí tomar, la oportunidad de trabajar con una empresa tan grande en su ámbito como lo es Laats, la oportunidad de poder resolver y apaciguar un problema que creció a raíz de la pandemia del COVID-19 y la oportunidad de poder aportar mi parte al desarrollo de este país, estoy convencido que mejorar estos espacios de los cuales todos dependemos como en este caso es el aeropuerto, aportar</w:t>
      </w:r>
      <w:r w:rsidR="002A5063">
        <w:rPr>
          <w:rFonts w:ascii="Times New Roman" w:hAnsi="Times New Roman" w:cs="Times New Roman"/>
          <w:sz w:val="24"/>
          <w:szCs w:val="24"/>
        </w:rPr>
        <w:t>á</w:t>
      </w:r>
      <w:r>
        <w:rPr>
          <w:rFonts w:ascii="Times New Roman" w:hAnsi="Times New Roman" w:cs="Times New Roman"/>
          <w:sz w:val="24"/>
          <w:szCs w:val="24"/>
        </w:rPr>
        <w:t xml:space="preserve"> al desarrollo del país y </w:t>
      </w:r>
      <w:r w:rsidR="006B71D5">
        <w:rPr>
          <w:rFonts w:ascii="Times New Roman" w:hAnsi="Times New Roman" w:cs="Times New Roman"/>
          <w:sz w:val="24"/>
          <w:szCs w:val="24"/>
        </w:rPr>
        <w:t>más</w:t>
      </w:r>
      <w:r>
        <w:rPr>
          <w:rFonts w:ascii="Times New Roman" w:hAnsi="Times New Roman" w:cs="Times New Roman"/>
          <w:sz w:val="24"/>
          <w:szCs w:val="24"/>
        </w:rPr>
        <w:t xml:space="preserve"> si </w:t>
      </w:r>
      <w:r w:rsidR="006B71D5">
        <w:rPr>
          <w:rFonts w:ascii="Times New Roman" w:hAnsi="Times New Roman" w:cs="Times New Roman"/>
          <w:sz w:val="24"/>
          <w:szCs w:val="24"/>
        </w:rPr>
        <w:t>va</w:t>
      </w:r>
      <w:r>
        <w:rPr>
          <w:rFonts w:ascii="Times New Roman" w:hAnsi="Times New Roman" w:cs="Times New Roman"/>
          <w:sz w:val="24"/>
          <w:szCs w:val="24"/>
        </w:rPr>
        <w:t xml:space="preserve"> enfoca</w:t>
      </w:r>
      <w:r w:rsidR="006B71D5">
        <w:rPr>
          <w:rFonts w:ascii="Times New Roman" w:hAnsi="Times New Roman" w:cs="Times New Roman"/>
          <w:sz w:val="24"/>
          <w:szCs w:val="24"/>
        </w:rPr>
        <w:t>do</w:t>
      </w:r>
      <w:r>
        <w:rPr>
          <w:rFonts w:ascii="Times New Roman" w:hAnsi="Times New Roman" w:cs="Times New Roman"/>
          <w:sz w:val="24"/>
          <w:szCs w:val="24"/>
        </w:rPr>
        <w:t xml:space="preserve"> en mejorar el trabajo de las personas que hacen posible que lugares como el aeropuerto funcione</w:t>
      </w:r>
      <w:r w:rsidR="002644C6">
        <w:rPr>
          <w:rFonts w:ascii="Times New Roman" w:hAnsi="Times New Roman" w:cs="Times New Roman"/>
          <w:sz w:val="24"/>
          <w:szCs w:val="24"/>
        </w:rPr>
        <w:t>n</w:t>
      </w:r>
      <w:r>
        <w:rPr>
          <w:rFonts w:ascii="Times New Roman" w:hAnsi="Times New Roman" w:cs="Times New Roman"/>
          <w:sz w:val="24"/>
          <w:szCs w:val="24"/>
        </w:rPr>
        <w:t xml:space="preserve">. </w:t>
      </w:r>
    </w:p>
    <w:p w14:paraId="087EF713" w14:textId="4E06B073" w:rsidR="00C05A87" w:rsidRDefault="00C05A87" w:rsidP="00C05A87">
      <w:pPr>
        <w:jc w:val="both"/>
        <w:rPr>
          <w:rFonts w:ascii="Times New Roman" w:hAnsi="Times New Roman" w:cs="Times New Roman"/>
          <w:sz w:val="24"/>
          <w:szCs w:val="24"/>
        </w:rPr>
      </w:pPr>
      <w:r>
        <w:rPr>
          <w:rFonts w:ascii="Times New Roman" w:hAnsi="Times New Roman" w:cs="Times New Roman"/>
          <w:sz w:val="24"/>
          <w:szCs w:val="24"/>
        </w:rPr>
        <w:tab/>
        <w:t xml:space="preserve">Si bien durante el desarrollo del proyecto se presentaron diferentes retos, algunos destacan </w:t>
      </w:r>
      <w:r w:rsidR="002A5063">
        <w:rPr>
          <w:rFonts w:ascii="Times New Roman" w:hAnsi="Times New Roman" w:cs="Times New Roman"/>
          <w:sz w:val="24"/>
          <w:szCs w:val="24"/>
        </w:rPr>
        <w:t>más</w:t>
      </w:r>
      <w:r>
        <w:rPr>
          <w:rFonts w:ascii="Times New Roman" w:hAnsi="Times New Roman" w:cs="Times New Roman"/>
          <w:sz w:val="24"/>
          <w:szCs w:val="24"/>
        </w:rPr>
        <w:t xml:space="preserve"> que otros, probablemente el </w:t>
      </w:r>
      <w:r w:rsidR="002A5063">
        <w:rPr>
          <w:rFonts w:ascii="Times New Roman" w:hAnsi="Times New Roman" w:cs="Times New Roman"/>
          <w:sz w:val="24"/>
          <w:szCs w:val="24"/>
        </w:rPr>
        <w:t>más</w:t>
      </w:r>
      <w:r>
        <w:rPr>
          <w:rFonts w:ascii="Times New Roman" w:hAnsi="Times New Roman" w:cs="Times New Roman"/>
          <w:sz w:val="24"/>
          <w:szCs w:val="24"/>
        </w:rPr>
        <w:t xml:space="preserve"> importante fue un reto que </w:t>
      </w:r>
      <w:r w:rsidR="002644C6">
        <w:rPr>
          <w:rFonts w:ascii="Times New Roman" w:hAnsi="Times New Roman" w:cs="Times New Roman"/>
          <w:sz w:val="24"/>
          <w:szCs w:val="24"/>
        </w:rPr>
        <w:t>también</w:t>
      </w:r>
      <w:r>
        <w:rPr>
          <w:rFonts w:ascii="Times New Roman" w:hAnsi="Times New Roman" w:cs="Times New Roman"/>
          <w:sz w:val="24"/>
          <w:szCs w:val="24"/>
        </w:rPr>
        <w:t xml:space="preserve"> abrió una oportunidad, la pandemia del COVID-19 </w:t>
      </w:r>
      <w:r w:rsidR="002644C6">
        <w:rPr>
          <w:rFonts w:ascii="Times New Roman" w:hAnsi="Times New Roman" w:cs="Times New Roman"/>
          <w:sz w:val="24"/>
          <w:szCs w:val="24"/>
        </w:rPr>
        <w:t>me limit</w:t>
      </w:r>
      <w:r w:rsidR="002A5063">
        <w:rPr>
          <w:rFonts w:ascii="Times New Roman" w:hAnsi="Times New Roman" w:cs="Times New Roman"/>
          <w:sz w:val="24"/>
          <w:szCs w:val="24"/>
        </w:rPr>
        <w:t>ó</w:t>
      </w:r>
      <w:r w:rsidR="002644C6">
        <w:rPr>
          <w:rFonts w:ascii="Times New Roman" w:hAnsi="Times New Roman" w:cs="Times New Roman"/>
          <w:sz w:val="24"/>
          <w:szCs w:val="24"/>
        </w:rPr>
        <w:t xml:space="preserve"> en diferentes aspectos durante el desarrollo del proyecto, evitando </w:t>
      </w:r>
      <w:r w:rsidR="006B71D5">
        <w:rPr>
          <w:rFonts w:ascii="Times New Roman" w:hAnsi="Times New Roman" w:cs="Times New Roman"/>
          <w:sz w:val="24"/>
          <w:szCs w:val="24"/>
        </w:rPr>
        <w:t>más</w:t>
      </w:r>
      <w:r w:rsidR="002644C6">
        <w:rPr>
          <w:rFonts w:ascii="Times New Roman" w:hAnsi="Times New Roman" w:cs="Times New Roman"/>
          <w:sz w:val="24"/>
          <w:szCs w:val="24"/>
        </w:rPr>
        <w:t xml:space="preserve"> reuniones </w:t>
      </w:r>
      <w:r w:rsidR="006B71D5">
        <w:rPr>
          <w:rFonts w:ascii="Times New Roman" w:hAnsi="Times New Roman" w:cs="Times New Roman"/>
          <w:sz w:val="24"/>
          <w:szCs w:val="24"/>
        </w:rPr>
        <w:t>con</w:t>
      </w:r>
      <w:r w:rsidR="002644C6">
        <w:rPr>
          <w:rFonts w:ascii="Times New Roman" w:hAnsi="Times New Roman" w:cs="Times New Roman"/>
          <w:sz w:val="24"/>
          <w:szCs w:val="24"/>
        </w:rPr>
        <w:t xml:space="preserve"> </w:t>
      </w:r>
      <w:r w:rsidR="006B71D5">
        <w:rPr>
          <w:rFonts w:ascii="Times New Roman" w:hAnsi="Times New Roman" w:cs="Times New Roman"/>
          <w:sz w:val="24"/>
          <w:szCs w:val="24"/>
        </w:rPr>
        <w:t xml:space="preserve">diferentes </w:t>
      </w:r>
      <w:r w:rsidR="002644C6">
        <w:rPr>
          <w:rFonts w:ascii="Times New Roman" w:hAnsi="Times New Roman" w:cs="Times New Roman"/>
          <w:sz w:val="24"/>
          <w:szCs w:val="24"/>
        </w:rPr>
        <w:t>persona</w:t>
      </w:r>
      <w:r w:rsidR="006B71D5">
        <w:rPr>
          <w:rFonts w:ascii="Times New Roman" w:hAnsi="Times New Roman" w:cs="Times New Roman"/>
          <w:sz w:val="24"/>
          <w:szCs w:val="24"/>
        </w:rPr>
        <w:t>s</w:t>
      </w:r>
      <w:r w:rsidR="002644C6">
        <w:rPr>
          <w:rFonts w:ascii="Times New Roman" w:hAnsi="Times New Roman" w:cs="Times New Roman"/>
          <w:sz w:val="24"/>
          <w:szCs w:val="24"/>
        </w:rPr>
        <w:t>, mi movilidad por las medidas gubernamentales e incluso mi salud pues estuve contagiado del virus durante este periodo. Finalmente puedo decir que estos retos solo fueron obstáculos los cuales sin querer me ayudaron a dar lo mejor de m</w:t>
      </w:r>
      <w:r w:rsidR="002A5063">
        <w:rPr>
          <w:rFonts w:ascii="Times New Roman" w:hAnsi="Times New Roman" w:cs="Times New Roman"/>
          <w:sz w:val="24"/>
          <w:szCs w:val="24"/>
        </w:rPr>
        <w:t>í</w:t>
      </w:r>
      <w:r w:rsidR="002644C6">
        <w:rPr>
          <w:rFonts w:ascii="Times New Roman" w:hAnsi="Times New Roman" w:cs="Times New Roman"/>
          <w:sz w:val="24"/>
          <w:szCs w:val="24"/>
        </w:rPr>
        <w:t xml:space="preserve"> para realizar este proyecto. </w:t>
      </w:r>
    </w:p>
    <w:p w14:paraId="28F44A9E" w14:textId="576797AE" w:rsidR="002644C6" w:rsidRDefault="002644C6" w:rsidP="00C05A87">
      <w:pPr>
        <w:jc w:val="both"/>
        <w:rPr>
          <w:rFonts w:ascii="Times New Roman" w:hAnsi="Times New Roman" w:cs="Times New Roman"/>
          <w:sz w:val="24"/>
          <w:szCs w:val="24"/>
        </w:rPr>
      </w:pPr>
      <w:r>
        <w:rPr>
          <w:rFonts w:ascii="Times New Roman" w:hAnsi="Times New Roman" w:cs="Times New Roman"/>
          <w:sz w:val="24"/>
          <w:szCs w:val="24"/>
        </w:rPr>
        <w:tab/>
        <w:t xml:space="preserve">Quisiera a agradecer al personal de Laats por permitirme trabajar en sus instalaciones, conseguirme los permisos necesarios para poder moverme por el aeropuerto y por dejarme desarrollar mi proyecto de graduación junto a ellos. Principalmente quisiera destacara al gerente de calidad Juan Pablo Reyes por darme la oportunidad de trabajar con la empresa en este proyecto, su apoyo fue importante para muchas de las decisiones que se tomaron en este proyecto. </w:t>
      </w:r>
    </w:p>
    <w:p w14:paraId="3C32D563" w14:textId="71AC199F" w:rsidR="002644C6" w:rsidRDefault="002644C6" w:rsidP="00C05A87">
      <w:pPr>
        <w:jc w:val="both"/>
        <w:rPr>
          <w:rFonts w:ascii="Times New Roman" w:hAnsi="Times New Roman" w:cs="Times New Roman"/>
          <w:sz w:val="24"/>
          <w:szCs w:val="24"/>
        </w:rPr>
      </w:pPr>
      <w:r>
        <w:rPr>
          <w:rFonts w:ascii="Times New Roman" w:hAnsi="Times New Roman" w:cs="Times New Roman"/>
          <w:sz w:val="24"/>
          <w:szCs w:val="24"/>
        </w:rPr>
        <w:tab/>
        <w:t>Finalmente quisiera agradecer a mi familia por darme el apoyo económico y moral que me hicieron capaz de sobrepasar mi carrera universitaria y este proyecto, a mis amigos y compa</w:t>
      </w:r>
      <w:r>
        <w:rPr>
          <w:rFonts w:ascii="Times New Roman" w:hAnsi="Times New Roman" w:cs="Times New Roman"/>
          <w:sz w:val="24"/>
          <w:szCs w:val="24"/>
          <w:lang w:val="es-ES"/>
        </w:rPr>
        <w:t>ñeros de la universidad y de la carrera, por todo el apoyo que</w:t>
      </w:r>
      <w:r w:rsidR="006B71D5">
        <w:rPr>
          <w:rFonts w:ascii="Times New Roman" w:hAnsi="Times New Roman" w:cs="Times New Roman"/>
          <w:sz w:val="24"/>
          <w:szCs w:val="24"/>
          <w:lang w:val="es-ES"/>
        </w:rPr>
        <w:t xml:space="preserve"> he</w:t>
      </w:r>
      <w:r>
        <w:rPr>
          <w:rFonts w:ascii="Times New Roman" w:hAnsi="Times New Roman" w:cs="Times New Roman"/>
          <w:sz w:val="24"/>
          <w:szCs w:val="24"/>
          <w:lang w:val="es-ES"/>
        </w:rPr>
        <w:t xml:space="preserve"> recibido y por hacer todos mis años de carrera universitarias mucho </w:t>
      </w:r>
      <w:r w:rsidR="002A5063">
        <w:rPr>
          <w:rFonts w:ascii="Times New Roman" w:hAnsi="Times New Roman" w:cs="Times New Roman"/>
          <w:sz w:val="24"/>
          <w:szCs w:val="24"/>
          <w:lang w:val="es-ES"/>
        </w:rPr>
        <w:t>más</w:t>
      </w:r>
      <w:r>
        <w:rPr>
          <w:rFonts w:ascii="Times New Roman" w:hAnsi="Times New Roman" w:cs="Times New Roman"/>
          <w:sz w:val="24"/>
          <w:szCs w:val="24"/>
          <w:lang w:val="es-ES"/>
        </w:rPr>
        <w:t xml:space="preserve"> divertidos y placenteros</w:t>
      </w:r>
      <w:r w:rsidR="00FF6D15">
        <w:rPr>
          <w:rFonts w:ascii="Times New Roman" w:hAnsi="Times New Roman" w:cs="Times New Roman"/>
          <w:sz w:val="24"/>
          <w:szCs w:val="24"/>
          <w:lang w:val="es-ES"/>
        </w:rPr>
        <w:t>, y a</w:t>
      </w:r>
      <w:r>
        <w:rPr>
          <w:rFonts w:ascii="Times New Roman" w:hAnsi="Times New Roman" w:cs="Times New Roman"/>
          <w:sz w:val="24"/>
          <w:szCs w:val="24"/>
          <w:lang w:val="es-ES"/>
        </w:rPr>
        <w:t xml:space="preserve"> mi asesora Alhvi </w:t>
      </w:r>
      <w:r w:rsidR="00FF6D15" w:rsidRPr="00FF6D15">
        <w:rPr>
          <w:rFonts w:ascii="Times New Roman" w:hAnsi="Times New Roman" w:cs="Times New Roman"/>
          <w:sz w:val="24"/>
          <w:szCs w:val="24"/>
        </w:rPr>
        <w:t>Balcarcel por s</w:t>
      </w:r>
      <w:r w:rsidR="00FF6D15">
        <w:rPr>
          <w:rFonts w:ascii="Times New Roman" w:hAnsi="Times New Roman" w:cs="Times New Roman"/>
          <w:sz w:val="24"/>
          <w:szCs w:val="24"/>
        </w:rPr>
        <w:t xml:space="preserve">u apoyo y consejos durante el transcurso de este proyecto. </w:t>
      </w:r>
    </w:p>
    <w:p w14:paraId="59D56541" w14:textId="6CECB1D2" w:rsidR="00FF6D15" w:rsidRDefault="00FF6D15" w:rsidP="00C05A87">
      <w:pPr>
        <w:jc w:val="both"/>
        <w:rPr>
          <w:rFonts w:ascii="Times New Roman" w:hAnsi="Times New Roman" w:cs="Times New Roman"/>
          <w:sz w:val="24"/>
          <w:szCs w:val="24"/>
        </w:rPr>
      </w:pPr>
      <w:r>
        <w:rPr>
          <w:rFonts w:ascii="Times New Roman" w:hAnsi="Times New Roman" w:cs="Times New Roman"/>
          <w:sz w:val="24"/>
          <w:szCs w:val="24"/>
        </w:rPr>
        <w:tab/>
        <w:t>Espero que quien lea este trabajo de graduación encuentre algo interesante que leer, una inspiración o una solución</w:t>
      </w:r>
      <w:r w:rsidR="00A16EE4">
        <w:rPr>
          <w:rFonts w:ascii="Times New Roman" w:hAnsi="Times New Roman" w:cs="Times New Roman"/>
          <w:sz w:val="24"/>
          <w:szCs w:val="24"/>
        </w:rPr>
        <w:t xml:space="preserve"> en esta lectura</w:t>
      </w:r>
      <w:r>
        <w:rPr>
          <w:rFonts w:ascii="Times New Roman" w:hAnsi="Times New Roman" w:cs="Times New Roman"/>
          <w:sz w:val="24"/>
          <w:szCs w:val="24"/>
        </w:rPr>
        <w:t>, si bien este proyecto se enfoca en resolver una problemática</w:t>
      </w:r>
      <w:r w:rsidR="006B71D5">
        <w:rPr>
          <w:rFonts w:ascii="Times New Roman" w:hAnsi="Times New Roman" w:cs="Times New Roman"/>
          <w:sz w:val="24"/>
          <w:szCs w:val="24"/>
        </w:rPr>
        <w:t xml:space="preserve"> en específico</w:t>
      </w:r>
      <w:r>
        <w:rPr>
          <w:rFonts w:ascii="Times New Roman" w:hAnsi="Times New Roman" w:cs="Times New Roman"/>
          <w:sz w:val="24"/>
          <w:szCs w:val="24"/>
        </w:rPr>
        <w:t xml:space="preserve">, cualquier lectura es buena para abrir la mente y encontrar esa idea que </w:t>
      </w:r>
      <w:r w:rsidR="006B71D5">
        <w:rPr>
          <w:rFonts w:ascii="Times New Roman" w:hAnsi="Times New Roman" w:cs="Times New Roman"/>
          <w:sz w:val="24"/>
          <w:szCs w:val="24"/>
        </w:rPr>
        <w:t>resuelva muchos problemas</w:t>
      </w:r>
      <w:r>
        <w:rPr>
          <w:rFonts w:ascii="Times New Roman" w:hAnsi="Times New Roman" w:cs="Times New Roman"/>
          <w:sz w:val="24"/>
          <w:szCs w:val="24"/>
        </w:rPr>
        <w:t xml:space="preserve">. </w:t>
      </w:r>
    </w:p>
    <w:p w14:paraId="212B3369" w14:textId="116019D7" w:rsidR="00FF6D15" w:rsidRDefault="00FF6D15" w:rsidP="00C05A87">
      <w:pPr>
        <w:jc w:val="both"/>
        <w:rPr>
          <w:rFonts w:ascii="Times New Roman" w:hAnsi="Times New Roman" w:cs="Times New Roman"/>
          <w:sz w:val="24"/>
          <w:szCs w:val="24"/>
        </w:rPr>
      </w:pPr>
    </w:p>
    <w:p w14:paraId="2ECC06A7" w14:textId="6427FB53" w:rsidR="00FF6D15" w:rsidRDefault="00FF6D15" w:rsidP="00C05A87">
      <w:pPr>
        <w:jc w:val="both"/>
        <w:rPr>
          <w:rFonts w:ascii="Times New Roman" w:hAnsi="Times New Roman" w:cs="Times New Roman"/>
          <w:sz w:val="24"/>
          <w:szCs w:val="24"/>
        </w:rPr>
      </w:pPr>
    </w:p>
    <w:p w14:paraId="6CE18401" w14:textId="229206F0" w:rsidR="00FF6D15" w:rsidRDefault="00FF6D15" w:rsidP="00C05A87">
      <w:pPr>
        <w:jc w:val="both"/>
        <w:rPr>
          <w:rFonts w:ascii="Times New Roman" w:hAnsi="Times New Roman" w:cs="Times New Roman"/>
          <w:sz w:val="24"/>
          <w:szCs w:val="24"/>
        </w:rPr>
      </w:pPr>
    </w:p>
    <w:p w14:paraId="5720E04E" w14:textId="2349F63E" w:rsidR="00FF6D15" w:rsidRDefault="00FF6D15" w:rsidP="00C05A87">
      <w:pPr>
        <w:jc w:val="both"/>
        <w:rPr>
          <w:rFonts w:ascii="Times New Roman" w:hAnsi="Times New Roman" w:cs="Times New Roman"/>
          <w:sz w:val="24"/>
          <w:szCs w:val="24"/>
        </w:rPr>
      </w:pPr>
    </w:p>
    <w:p w14:paraId="67785D32" w14:textId="0F9C3B9B" w:rsidR="00FF6D15" w:rsidRDefault="00FF6D15" w:rsidP="00C05A87">
      <w:pPr>
        <w:jc w:val="both"/>
        <w:rPr>
          <w:rFonts w:ascii="Times New Roman" w:hAnsi="Times New Roman" w:cs="Times New Roman"/>
          <w:sz w:val="24"/>
          <w:szCs w:val="24"/>
        </w:rPr>
      </w:pPr>
    </w:p>
    <w:p w14:paraId="77A7671F" w14:textId="77777777" w:rsidR="00FF6D15" w:rsidRPr="00FF6D15" w:rsidRDefault="00FF6D15" w:rsidP="00C05A87">
      <w:pPr>
        <w:jc w:val="both"/>
        <w:rPr>
          <w:rFonts w:ascii="Times New Roman" w:hAnsi="Times New Roman" w:cs="Times New Roman"/>
          <w:sz w:val="24"/>
          <w:szCs w:val="24"/>
        </w:rPr>
      </w:pPr>
    </w:p>
    <w:p w14:paraId="0F78BFEA" w14:textId="77777777" w:rsidR="00B43B9F" w:rsidRPr="00FA002C" w:rsidRDefault="00B43B9F" w:rsidP="00B43B9F">
      <w:pPr>
        <w:jc w:val="center"/>
        <w:rPr>
          <w:rFonts w:ascii="Times New Roman" w:hAnsi="Times New Roman" w:cs="Times New Roman"/>
          <w:b/>
          <w:bCs/>
          <w:sz w:val="32"/>
          <w:szCs w:val="32"/>
        </w:rPr>
      </w:pPr>
      <w:r w:rsidRPr="00FA002C">
        <w:rPr>
          <w:rFonts w:ascii="Times New Roman" w:hAnsi="Times New Roman" w:cs="Times New Roman"/>
          <w:b/>
          <w:bCs/>
          <w:sz w:val="32"/>
          <w:szCs w:val="32"/>
        </w:rPr>
        <w:t>L</w:t>
      </w:r>
      <w:r w:rsidR="002A2EA9" w:rsidRPr="00FA002C">
        <w:rPr>
          <w:rFonts w:ascii="Times New Roman" w:hAnsi="Times New Roman" w:cs="Times New Roman"/>
          <w:b/>
          <w:bCs/>
          <w:sz w:val="32"/>
          <w:szCs w:val="32"/>
        </w:rPr>
        <w:t xml:space="preserve">ISTA DE </w:t>
      </w:r>
      <w:r w:rsidR="005C6C08" w:rsidRPr="00FA002C">
        <w:rPr>
          <w:rFonts w:ascii="Times New Roman" w:hAnsi="Times New Roman" w:cs="Times New Roman"/>
          <w:b/>
          <w:bCs/>
          <w:sz w:val="32"/>
          <w:szCs w:val="32"/>
        </w:rPr>
        <w:t>ILUSTRACIONES</w:t>
      </w:r>
    </w:p>
    <w:p w14:paraId="33C6A134" w14:textId="5227C739" w:rsidR="00474E02" w:rsidRPr="00474E02" w:rsidRDefault="00474E02" w:rsidP="00474E02">
      <w:pPr>
        <w:jc w:val="right"/>
        <w:rPr>
          <w:rFonts w:ascii="Times New Roman" w:hAnsi="Times New Roman" w:cs="Times New Roman"/>
          <w:sz w:val="24"/>
          <w:szCs w:val="24"/>
        </w:rPr>
      </w:pPr>
      <w:r>
        <w:rPr>
          <w:rFonts w:ascii="Times New Roman" w:hAnsi="Times New Roman" w:cs="Times New Roman"/>
          <w:sz w:val="24"/>
          <w:szCs w:val="24"/>
        </w:rPr>
        <w:t>Página</w:t>
      </w:r>
    </w:p>
    <w:p w14:paraId="13F4A27C" w14:textId="56DD9BC3" w:rsidR="006B0E61" w:rsidRDefault="00CA5D4B" w:rsidP="006A76AA">
      <w:pPr>
        <w:pStyle w:val="Prrafodelista"/>
        <w:numPr>
          <w:ilvl w:val="0"/>
          <w:numId w:val="23"/>
        </w:numPr>
        <w:spacing w:line="360" w:lineRule="auto"/>
        <w:rPr>
          <w:rFonts w:ascii="Times New Roman" w:hAnsi="Times New Roman" w:cs="Times New Roman"/>
          <w:sz w:val="24"/>
          <w:szCs w:val="24"/>
        </w:rPr>
      </w:pPr>
      <w:r w:rsidRPr="005C6C08">
        <w:rPr>
          <w:rFonts w:ascii="Times New Roman" w:hAnsi="Times New Roman" w:cs="Times New Roman"/>
          <w:sz w:val="24"/>
          <w:szCs w:val="24"/>
        </w:rPr>
        <w:t xml:space="preserve">El iglú (bodega de </w:t>
      </w:r>
      <w:r w:rsidR="00474E02" w:rsidRPr="005C6C08">
        <w:rPr>
          <w:rFonts w:ascii="Times New Roman" w:hAnsi="Times New Roman" w:cs="Times New Roman"/>
          <w:sz w:val="24"/>
          <w:szCs w:val="24"/>
        </w:rPr>
        <w:t>documentos)</w:t>
      </w:r>
      <w:r w:rsidR="006A76AA">
        <w:rPr>
          <w:rFonts w:ascii="Times New Roman" w:hAnsi="Times New Roman" w:cs="Times New Roman"/>
          <w:sz w:val="24"/>
          <w:szCs w:val="24"/>
        </w:rPr>
        <w:t xml:space="preserve"> </w:t>
      </w:r>
      <w:r w:rsidR="00474E02" w:rsidRPr="005C6C08">
        <w:rPr>
          <w:rFonts w:ascii="Times New Roman" w:hAnsi="Times New Roman" w:cs="Times New Roman"/>
          <w:sz w:val="24"/>
          <w:szCs w:val="24"/>
        </w:rPr>
        <w:t>…………………………………………………</w:t>
      </w:r>
      <w:r w:rsidR="00B732D5">
        <w:rPr>
          <w:rFonts w:ascii="Times New Roman" w:hAnsi="Times New Roman" w:cs="Times New Roman"/>
          <w:sz w:val="24"/>
          <w:szCs w:val="24"/>
        </w:rPr>
        <w:t>...</w:t>
      </w:r>
      <w:r w:rsidR="00A10B29">
        <w:rPr>
          <w:rFonts w:ascii="Times New Roman" w:hAnsi="Times New Roman" w:cs="Times New Roman"/>
          <w:sz w:val="24"/>
          <w:szCs w:val="24"/>
        </w:rPr>
        <w:t>3</w:t>
      </w:r>
    </w:p>
    <w:p w14:paraId="6474F3DE" w14:textId="2F188466" w:rsidR="00BB76FB" w:rsidRPr="006B0E61" w:rsidRDefault="00D72BD0" w:rsidP="006A76AA">
      <w:pPr>
        <w:pStyle w:val="Prrafodelista"/>
        <w:numPr>
          <w:ilvl w:val="0"/>
          <w:numId w:val="23"/>
        </w:numPr>
        <w:spacing w:line="360" w:lineRule="auto"/>
        <w:rPr>
          <w:rFonts w:ascii="Times New Roman" w:hAnsi="Times New Roman" w:cs="Times New Roman"/>
          <w:sz w:val="24"/>
          <w:szCs w:val="24"/>
        </w:rPr>
      </w:pPr>
      <w:r w:rsidRPr="006B0E61">
        <w:rPr>
          <w:rFonts w:ascii="Times New Roman" w:hAnsi="Times New Roman" w:cs="Times New Roman"/>
          <w:sz w:val="24"/>
          <w:szCs w:val="24"/>
        </w:rPr>
        <w:t>Logos de las 7 aplicaciones</w:t>
      </w:r>
      <w:r w:rsidR="006A76AA">
        <w:rPr>
          <w:rFonts w:ascii="Times New Roman" w:hAnsi="Times New Roman" w:cs="Times New Roman"/>
          <w:sz w:val="24"/>
          <w:szCs w:val="24"/>
        </w:rPr>
        <w:t xml:space="preserve"> ...</w:t>
      </w:r>
      <w:r w:rsidRPr="006B0E61">
        <w:rPr>
          <w:rFonts w:ascii="Times New Roman" w:hAnsi="Times New Roman" w:cs="Times New Roman"/>
          <w:sz w:val="24"/>
          <w:szCs w:val="24"/>
        </w:rPr>
        <w:t>……………………………………………………</w:t>
      </w:r>
      <w:r w:rsidR="00B732D5" w:rsidRPr="006B0E61">
        <w:rPr>
          <w:rFonts w:ascii="Times New Roman" w:hAnsi="Times New Roman" w:cs="Times New Roman"/>
          <w:sz w:val="24"/>
          <w:szCs w:val="24"/>
        </w:rPr>
        <w:t>...</w:t>
      </w:r>
      <w:r w:rsidR="00A10B29">
        <w:rPr>
          <w:rFonts w:ascii="Times New Roman" w:hAnsi="Times New Roman" w:cs="Times New Roman"/>
          <w:sz w:val="24"/>
          <w:szCs w:val="24"/>
        </w:rPr>
        <w:t>7</w:t>
      </w:r>
    </w:p>
    <w:p w14:paraId="5A222FE2" w14:textId="54F2C1C2" w:rsidR="006B0E61" w:rsidRPr="00B732D5" w:rsidRDefault="00A30C7E" w:rsidP="006A76AA">
      <w:pPr>
        <w:pStyle w:val="Prrafodelista"/>
        <w:numPr>
          <w:ilvl w:val="0"/>
          <w:numId w:val="23"/>
        </w:numPr>
        <w:spacing w:line="360" w:lineRule="auto"/>
      </w:pPr>
      <w:r w:rsidRPr="00A30C7E">
        <w:rPr>
          <w:rFonts w:ascii="Times New Roman" w:hAnsi="Times New Roman" w:cs="Times New Roman"/>
          <w:sz w:val="24"/>
          <w:szCs w:val="24"/>
        </w:rPr>
        <w:t>Edificio del FBO</w:t>
      </w:r>
      <w:r>
        <w:rPr>
          <w:rFonts w:ascii="Times New Roman" w:hAnsi="Times New Roman" w:cs="Times New Roman"/>
          <w:sz w:val="24"/>
          <w:szCs w:val="24"/>
        </w:rPr>
        <w:t xml:space="preserve"> </w:t>
      </w:r>
      <w:r w:rsidR="00B732D5">
        <w:rPr>
          <w:rFonts w:ascii="Times New Roman" w:hAnsi="Times New Roman" w:cs="Times New Roman"/>
          <w:sz w:val="24"/>
          <w:szCs w:val="24"/>
        </w:rPr>
        <w:t>.</w:t>
      </w:r>
      <w:r>
        <w:rPr>
          <w:rFonts w:ascii="Times New Roman" w:hAnsi="Times New Roman" w:cs="Times New Roman"/>
          <w:sz w:val="24"/>
          <w:szCs w:val="24"/>
        </w:rPr>
        <w:t>.</w:t>
      </w:r>
      <w:r w:rsidR="00B732D5">
        <w:rPr>
          <w:rFonts w:ascii="Times New Roman" w:hAnsi="Times New Roman" w:cs="Times New Roman"/>
          <w:sz w:val="24"/>
          <w:szCs w:val="24"/>
        </w:rPr>
        <w:t>……………</w:t>
      </w:r>
      <w:r>
        <w:rPr>
          <w:rFonts w:ascii="Times New Roman" w:hAnsi="Times New Roman" w:cs="Times New Roman"/>
          <w:sz w:val="24"/>
          <w:szCs w:val="24"/>
        </w:rPr>
        <w:t>...</w:t>
      </w:r>
      <w:r w:rsidR="00B732D5">
        <w:rPr>
          <w:rFonts w:ascii="Times New Roman" w:hAnsi="Times New Roman" w:cs="Times New Roman"/>
          <w:sz w:val="24"/>
          <w:szCs w:val="24"/>
        </w:rPr>
        <w:t>………………………………………………….</w:t>
      </w:r>
      <w:r w:rsidR="00A10B29">
        <w:rPr>
          <w:rFonts w:ascii="Times New Roman" w:hAnsi="Times New Roman" w:cs="Times New Roman"/>
          <w:sz w:val="24"/>
          <w:szCs w:val="24"/>
        </w:rPr>
        <w:t>9</w:t>
      </w:r>
    </w:p>
    <w:p w14:paraId="69A704CC" w14:textId="301D9361" w:rsidR="00BB76FB" w:rsidRPr="00BB76FB" w:rsidRDefault="00A30C7E" w:rsidP="006A76AA">
      <w:pPr>
        <w:pStyle w:val="Prrafodelista"/>
        <w:numPr>
          <w:ilvl w:val="0"/>
          <w:numId w:val="23"/>
        </w:numPr>
        <w:spacing w:line="360" w:lineRule="auto"/>
      </w:pPr>
      <w:r>
        <w:rPr>
          <w:rFonts w:ascii="Times New Roman" w:hAnsi="Times New Roman" w:cs="Times New Roman"/>
          <w:sz w:val="24"/>
          <w:szCs w:val="24"/>
        </w:rPr>
        <w:t>Área de rampa</w:t>
      </w:r>
      <w:r w:rsidR="00B732D5">
        <w:rPr>
          <w:rFonts w:ascii="Times New Roman" w:hAnsi="Times New Roman" w:cs="Times New Roman"/>
          <w:sz w:val="24"/>
          <w:szCs w:val="24"/>
        </w:rPr>
        <w:t xml:space="preserve"> </w:t>
      </w:r>
      <w:r>
        <w:rPr>
          <w:rFonts w:ascii="Times New Roman" w:hAnsi="Times New Roman" w:cs="Times New Roman"/>
          <w:sz w:val="24"/>
          <w:szCs w:val="24"/>
        </w:rPr>
        <w:t>…</w:t>
      </w:r>
      <w:r w:rsidR="00BB76FB">
        <w:rPr>
          <w:rFonts w:ascii="Times New Roman" w:hAnsi="Times New Roman" w:cs="Times New Roman"/>
          <w:sz w:val="24"/>
          <w:szCs w:val="24"/>
        </w:rPr>
        <w:t>…</w:t>
      </w:r>
      <w:r w:rsidR="00B732D5">
        <w:rPr>
          <w:rFonts w:ascii="Times New Roman" w:hAnsi="Times New Roman" w:cs="Times New Roman"/>
          <w:sz w:val="24"/>
          <w:szCs w:val="24"/>
        </w:rPr>
        <w:t>.</w:t>
      </w:r>
      <w:r w:rsidR="00BB76FB">
        <w:rPr>
          <w:rFonts w:ascii="Times New Roman" w:hAnsi="Times New Roman" w:cs="Times New Roman"/>
          <w:sz w:val="24"/>
          <w:szCs w:val="24"/>
        </w:rPr>
        <w:t>……………………………………………………………</w:t>
      </w:r>
      <w:r w:rsidR="00A10B29">
        <w:rPr>
          <w:rFonts w:ascii="Times New Roman" w:hAnsi="Times New Roman" w:cs="Times New Roman"/>
          <w:sz w:val="24"/>
          <w:szCs w:val="24"/>
        </w:rPr>
        <w:t>...10</w:t>
      </w:r>
    </w:p>
    <w:p w14:paraId="332198F6" w14:textId="733E2488" w:rsidR="00D72BD0" w:rsidRDefault="00F91017" w:rsidP="006A76AA">
      <w:pPr>
        <w:pStyle w:val="Prrafodelista"/>
        <w:numPr>
          <w:ilvl w:val="0"/>
          <w:numId w:val="23"/>
        </w:numPr>
        <w:spacing w:line="360" w:lineRule="auto"/>
        <w:rPr>
          <w:rFonts w:ascii="Times New Roman" w:hAnsi="Times New Roman" w:cs="Times New Roman"/>
          <w:sz w:val="24"/>
          <w:szCs w:val="24"/>
        </w:rPr>
      </w:pPr>
      <w:r w:rsidRPr="00F91017">
        <w:rPr>
          <w:rFonts w:ascii="Times New Roman" w:hAnsi="Times New Roman" w:cs="Times New Roman"/>
          <w:sz w:val="24"/>
          <w:szCs w:val="24"/>
        </w:rPr>
        <w:t>Implementación de Kanban en una fábrica de Toyota, Japón</w:t>
      </w:r>
      <w:r w:rsidR="00B732D5">
        <w:rPr>
          <w:rFonts w:ascii="Times New Roman" w:hAnsi="Times New Roman" w:cs="Times New Roman"/>
          <w:sz w:val="24"/>
          <w:szCs w:val="24"/>
        </w:rPr>
        <w:t xml:space="preserve"> </w:t>
      </w:r>
      <w:r>
        <w:rPr>
          <w:rFonts w:ascii="Times New Roman" w:hAnsi="Times New Roman" w:cs="Times New Roman"/>
          <w:sz w:val="24"/>
          <w:szCs w:val="24"/>
        </w:rPr>
        <w:t>…</w:t>
      </w:r>
      <w:r w:rsidR="00B732D5">
        <w:rPr>
          <w:rFonts w:ascii="Times New Roman" w:hAnsi="Times New Roman" w:cs="Times New Roman"/>
          <w:sz w:val="24"/>
          <w:szCs w:val="24"/>
        </w:rPr>
        <w:t>...</w:t>
      </w:r>
      <w:r>
        <w:rPr>
          <w:rFonts w:ascii="Times New Roman" w:hAnsi="Times New Roman" w:cs="Times New Roman"/>
          <w:sz w:val="24"/>
          <w:szCs w:val="24"/>
        </w:rPr>
        <w:t>……</w:t>
      </w:r>
      <w:r w:rsidR="006A76AA">
        <w:rPr>
          <w:rFonts w:ascii="Times New Roman" w:hAnsi="Times New Roman" w:cs="Times New Roman"/>
          <w:sz w:val="24"/>
          <w:szCs w:val="24"/>
        </w:rPr>
        <w:t>...</w:t>
      </w:r>
      <w:r>
        <w:rPr>
          <w:rFonts w:ascii="Times New Roman" w:hAnsi="Times New Roman" w:cs="Times New Roman"/>
          <w:sz w:val="24"/>
          <w:szCs w:val="24"/>
        </w:rPr>
        <w:t>……</w:t>
      </w:r>
      <w:r w:rsidR="00A10B29">
        <w:rPr>
          <w:rFonts w:ascii="Times New Roman" w:hAnsi="Times New Roman" w:cs="Times New Roman"/>
          <w:sz w:val="24"/>
          <w:szCs w:val="24"/>
        </w:rPr>
        <w:t>.</w:t>
      </w:r>
      <w:r>
        <w:rPr>
          <w:rFonts w:ascii="Times New Roman" w:hAnsi="Times New Roman" w:cs="Times New Roman"/>
          <w:sz w:val="24"/>
          <w:szCs w:val="24"/>
        </w:rPr>
        <w:t>…</w:t>
      </w:r>
      <w:r w:rsidR="00A10B29">
        <w:rPr>
          <w:rFonts w:ascii="Times New Roman" w:hAnsi="Times New Roman" w:cs="Times New Roman"/>
          <w:sz w:val="24"/>
          <w:szCs w:val="24"/>
        </w:rPr>
        <w:t>11</w:t>
      </w:r>
    </w:p>
    <w:p w14:paraId="42A00E82" w14:textId="160A5652" w:rsidR="00A61BC0" w:rsidRDefault="00A61BC0" w:rsidP="006A76AA">
      <w:pPr>
        <w:pStyle w:val="Prrafodelista"/>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Diseño adaptable …………………………………………………………………</w:t>
      </w:r>
      <w:r w:rsidR="00A10B29">
        <w:rPr>
          <w:rFonts w:ascii="Times New Roman" w:hAnsi="Times New Roman" w:cs="Times New Roman"/>
          <w:sz w:val="24"/>
          <w:szCs w:val="24"/>
        </w:rPr>
        <w:t>13</w:t>
      </w:r>
    </w:p>
    <w:p w14:paraId="790FDAEF" w14:textId="5DCE7AC9" w:rsidR="00EA792F" w:rsidRDefault="00EA792F" w:rsidP="006A76AA">
      <w:pPr>
        <w:pStyle w:val="Prrafodelista"/>
        <w:numPr>
          <w:ilvl w:val="0"/>
          <w:numId w:val="23"/>
        </w:numPr>
        <w:spacing w:line="360" w:lineRule="auto"/>
        <w:rPr>
          <w:rFonts w:ascii="Times New Roman" w:hAnsi="Times New Roman" w:cs="Times New Roman"/>
          <w:sz w:val="24"/>
          <w:szCs w:val="24"/>
        </w:rPr>
      </w:pPr>
      <w:r w:rsidRPr="00EA792F">
        <w:rPr>
          <w:rFonts w:ascii="Times New Roman" w:hAnsi="Times New Roman" w:cs="Times New Roman"/>
          <w:sz w:val="24"/>
          <w:szCs w:val="24"/>
        </w:rPr>
        <w:t>Tablero usado con el departamento SAP</w:t>
      </w:r>
      <w:r>
        <w:rPr>
          <w:rFonts w:ascii="Times New Roman" w:hAnsi="Times New Roman" w:cs="Times New Roman"/>
          <w:sz w:val="24"/>
          <w:szCs w:val="24"/>
        </w:rPr>
        <w:t xml:space="preserve"> …………………</w:t>
      </w:r>
      <w:r w:rsidR="006A76AA">
        <w:rPr>
          <w:rFonts w:ascii="Times New Roman" w:hAnsi="Times New Roman" w:cs="Times New Roman"/>
          <w:sz w:val="24"/>
          <w:szCs w:val="24"/>
        </w:rPr>
        <w:t>...</w:t>
      </w:r>
      <w:r w:rsidR="006B0E61">
        <w:rPr>
          <w:rFonts w:ascii="Times New Roman" w:hAnsi="Times New Roman" w:cs="Times New Roman"/>
          <w:sz w:val="24"/>
          <w:szCs w:val="24"/>
        </w:rPr>
        <w:t>……………..</w:t>
      </w:r>
      <w:r>
        <w:rPr>
          <w:rFonts w:ascii="Times New Roman" w:hAnsi="Times New Roman" w:cs="Times New Roman"/>
          <w:sz w:val="24"/>
          <w:szCs w:val="24"/>
        </w:rPr>
        <w:t>……</w:t>
      </w:r>
      <w:r w:rsidR="00A10B29">
        <w:rPr>
          <w:rFonts w:ascii="Times New Roman" w:hAnsi="Times New Roman" w:cs="Times New Roman"/>
          <w:sz w:val="24"/>
          <w:szCs w:val="24"/>
        </w:rPr>
        <w:t>..2</w:t>
      </w:r>
      <w:r w:rsidR="00532A8F">
        <w:rPr>
          <w:rFonts w:ascii="Times New Roman" w:hAnsi="Times New Roman" w:cs="Times New Roman"/>
          <w:sz w:val="24"/>
          <w:szCs w:val="24"/>
        </w:rPr>
        <w:t>1</w:t>
      </w:r>
    </w:p>
    <w:p w14:paraId="4B2E8BA6" w14:textId="5D00FDB9" w:rsidR="00523187" w:rsidRDefault="00523187" w:rsidP="006A76AA">
      <w:pPr>
        <w:pStyle w:val="Prrafodelista"/>
        <w:numPr>
          <w:ilvl w:val="0"/>
          <w:numId w:val="23"/>
        </w:numPr>
        <w:spacing w:line="360" w:lineRule="auto"/>
        <w:rPr>
          <w:rFonts w:ascii="Times New Roman" w:hAnsi="Times New Roman" w:cs="Times New Roman"/>
          <w:sz w:val="24"/>
          <w:szCs w:val="24"/>
        </w:rPr>
      </w:pPr>
      <w:r w:rsidRPr="00523187">
        <w:rPr>
          <w:rFonts w:ascii="Times New Roman" w:hAnsi="Times New Roman" w:cs="Times New Roman"/>
          <w:sz w:val="24"/>
          <w:szCs w:val="24"/>
        </w:rPr>
        <w:t>Ejemplo de una colección de datos (SEC)</w:t>
      </w:r>
      <w:r>
        <w:rPr>
          <w:rFonts w:ascii="Times New Roman" w:hAnsi="Times New Roman" w:cs="Times New Roman"/>
          <w:sz w:val="24"/>
          <w:szCs w:val="24"/>
        </w:rPr>
        <w:t xml:space="preserve"> …………………………</w:t>
      </w:r>
      <w:r w:rsidR="00FA002C">
        <w:rPr>
          <w:rFonts w:ascii="Times New Roman" w:hAnsi="Times New Roman" w:cs="Times New Roman"/>
          <w:sz w:val="24"/>
          <w:szCs w:val="24"/>
        </w:rPr>
        <w:t>...</w:t>
      </w:r>
      <w:r>
        <w:rPr>
          <w:rFonts w:ascii="Times New Roman" w:hAnsi="Times New Roman" w:cs="Times New Roman"/>
          <w:sz w:val="24"/>
          <w:szCs w:val="24"/>
        </w:rPr>
        <w:t>…………</w:t>
      </w:r>
      <w:r w:rsidR="00A10B29">
        <w:rPr>
          <w:rFonts w:ascii="Times New Roman" w:hAnsi="Times New Roman" w:cs="Times New Roman"/>
          <w:sz w:val="24"/>
          <w:szCs w:val="24"/>
        </w:rPr>
        <w:t>..23</w:t>
      </w:r>
    </w:p>
    <w:p w14:paraId="6E41A270" w14:textId="7496BCA7" w:rsidR="00254EC0" w:rsidRDefault="00254EC0" w:rsidP="006A76AA">
      <w:pPr>
        <w:pStyle w:val="Prrafodelista"/>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PDF de ejemplo (herramienta gratis) …………………………………………….24</w:t>
      </w:r>
    </w:p>
    <w:p w14:paraId="6BD7AF01" w14:textId="5DF6C2A2" w:rsidR="00E96239" w:rsidRDefault="00E96239" w:rsidP="006A76AA">
      <w:pPr>
        <w:pStyle w:val="Prrafodelista"/>
        <w:numPr>
          <w:ilvl w:val="0"/>
          <w:numId w:val="23"/>
        </w:numPr>
        <w:spacing w:line="360" w:lineRule="auto"/>
        <w:rPr>
          <w:rFonts w:ascii="Times New Roman" w:hAnsi="Times New Roman" w:cs="Times New Roman"/>
          <w:sz w:val="24"/>
          <w:szCs w:val="24"/>
        </w:rPr>
      </w:pPr>
      <w:r w:rsidRPr="00E96239">
        <w:rPr>
          <w:rFonts w:ascii="Times New Roman" w:hAnsi="Times New Roman" w:cs="Times New Roman"/>
          <w:sz w:val="24"/>
          <w:szCs w:val="24"/>
        </w:rPr>
        <w:t>Documento común (CCO)</w:t>
      </w:r>
      <w:r>
        <w:rPr>
          <w:rFonts w:ascii="Times New Roman" w:hAnsi="Times New Roman" w:cs="Times New Roman"/>
          <w:sz w:val="24"/>
          <w:szCs w:val="24"/>
        </w:rPr>
        <w:t xml:space="preserve"> ……………………………</w:t>
      </w:r>
      <w:r w:rsidR="00FA002C">
        <w:rPr>
          <w:rFonts w:ascii="Times New Roman" w:hAnsi="Times New Roman" w:cs="Times New Roman"/>
          <w:sz w:val="24"/>
          <w:szCs w:val="24"/>
        </w:rPr>
        <w:t>…</w:t>
      </w:r>
      <w:r>
        <w:rPr>
          <w:rFonts w:ascii="Times New Roman" w:hAnsi="Times New Roman" w:cs="Times New Roman"/>
          <w:sz w:val="24"/>
          <w:szCs w:val="24"/>
        </w:rPr>
        <w:t>……………………</w:t>
      </w:r>
      <w:r w:rsidR="00A10B29">
        <w:rPr>
          <w:rFonts w:ascii="Times New Roman" w:hAnsi="Times New Roman" w:cs="Times New Roman"/>
          <w:sz w:val="24"/>
          <w:szCs w:val="24"/>
        </w:rPr>
        <w:t>.</w:t>
      </w:r>
      <w:r>
        <w:rPr>
          <w:rFonts w:ascii="Times New Roman" w:hAnsi="Times New Roman" w:cs="Times New Roman"/>
          <w:sz w:val="24"/>
          <w:szCs w:val="24"/>
        </w:rPr>
        <w:t>…</w:t>
      </w:r>
      <w:r w:rsidR="00A10B29">
        <w:rPr>
          <w:rFonts w:ascii="Times New Roman" w:hAnsi="Times New Roman" w:cs="Times New Roman"/>
          <w:sz w:val="24"/>
          <w:szCs w:val="24"/>
        </w:rPr>
        <w:t>2</w:t>
      </w:r>
      <w:r w:rsidR="00532A8F">
        <w:rPr>
          <w:rFonts w:ascii="Times New Roman" w:hAnsi="Times New Roman" w:cs="Times New Roman"/>
          <w:sz w:val="24"/>
          <w:szCs w:val="24"/>
        </w:rPr>
        <w:t>5</w:t>
      </w:r>
    </w:p>
    <w:p w14:paraId="20AADAFA" w14:textId="1C5F0D8F" w:rsidR="006A7E97" w:rsidRDefault="006A7E97" w:rsidP="006A76AA">
      <w:pPr>
        <w:pStyle w:val="Prrafodelista"/>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Documento común anulado (SEC) ………………………………………………</w:t>
      </w:r>
      <w:r w:rsidR="00B24044">
        <w:rPr>
          <w:rFonts w:ascii="Times New Roman" w:hAnsi="Times New Roman" w:cs="Times New Roman"/>
          <w:sz w:val="24"/>
          <w:szCs w:val="24"/>
        </w:rPr>
        <w:t>.2</w:t>
      </w:r>
      <w:r w:rsidR="00E8037A">
        <w:rPr>
          <w:rFonts w:ascii="Times New Roman" w:hAnsi="Times New Roman" w:cs="Times New Roman"/>
          <w:sz w:val="24"/>
          <w:szCs w:val="24"/>
        </w:rPr>
        <w:t>6</w:t>
      </w:r>
    </w:p>
    <w:p w14:paraId="5F3ACA7B" w14:textId="3140EFA1" w:rsidR="005270D5" w:rsidRDefault="005270D5" w:rsidP="006A76AA">
      <w:pPr>
        <w:pStyle w:val="Prrafodelista"/>
        <w:numPr>
          <w:ilvl w:val="0"/>
          <w:numId w:val="23"/>
        </w:numPr>
        <w:spacing w:line="360" w:lineRule="auto"/>
        <w:rPr>
          <w:rFonts w:ascii="Times New Roman" w:hAnsi="Times New Roman" w:cs="Times New Roman"/>
          <w:sz w:val="24"/>
          <w:szCs w:val="24"/>
        </w:rPr>
      </w:pPr>
      <w:r w:rsidRPr="005270D5">
        <w:rPr>
          <w:rFonts w:ascii="Times New Roman" w:hAnsi="Times New Roman" w:cs="Times New Roman"/>
          <w:sz w:val="24"/>
          <w:szCs w:val="24"/>
        </w:rPr>
        <w:t>Menú de acceso a las aplicaciones (interfaz móvil)</w:t>
      </w:r>
      <w:r>
        <w:rPr>
          <w:rFonts w:ascii="Times New Roman" w:hAnsi="Times New Roman" w:cs="Times New Roman"/>
          <w:sz w:val="24"/>
          <w:szCs w:val="24"/>
        </w:rPr>
        <w:t xml:space="preserve"> ……………………………</w:t>
      </w:r>
      <w:r w:rsidR="00FA002C">
        <w:rPr>
          <w:rFonts w:ascii="Times New Roman" w:hAnsi="Times New Roman" w:cs="Times New Roman"/>
          <w:sz w:val="24"/>
          <w:szCs w:val="24"/>
        </w:rPr>
        <w:t>...</w:t>
      </w:r>
      <w:r w:rsidR="00B24044">
        <w:rPr>
          <w:rFonts w:ascii="Times New Roman" w:hAnsi="Times New Roman" w:cs="Times New Roman"/>
          <w:sz w:val="24"/>
          <w:szCs w:val="24"/>
        </w:rPr>
        <w:t>2</w:t>
      </w:r>
      <w:r w:rsidR="00E8037A">
        <w:rPr>
          <w:rFonts w:ascii="Times New Roman" w:hAnsi="Times New Roman" w:cs="Times New Roman"/>
          <w:sz w:val="24"/>
          <w:szCs w:val="24"/>
        </w:rPr>
        <w:t>6</w:t>
      </w:r>
    </w:p>
    <w:p w14:paraId="5C2065D3" w14:textId="2111F442" w:rsidR="00934144" w:rsidRDefault="00934144" w:rsidP="006A76AA">
      <w:pPr>
        <w:pStyle w:val="Prrafodelista"/>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 xml:space="preserve">Pantalla de inicio aplicación de FBO </w:t>
      </w:r>
      <w:r w:rsidR="00CF2117">
        <w:rPr>
          <w:rFonts w:ascii="Times New Roman" w:hAnsi="Times New Roman" w:cs="Times New Roman"/>
          <w:sz w:val="24"/>
          <w:szCs w:val="24"/>
        </w:rPr>
        <w:t>…………………………………………….27</w:t>
      </w:r>
    </w:p>
    <w:p w14:paraId="18170841" w14:textId="26906D7B" w:rsidR="00934144" w:rsidRDefault="00934144" w:rsidP="006A76AA">
      <w:pPr>
        <w:pStyle w:val="Prrafodelista"/>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Pantalla de selección de servicio de PXS</w:t>
      </w:r>
      <w:r w:rsidR="00CF2117">
        <w:rPr>
          <w:rFonts w:ascii="Times New Roman" w:hAnsi="Times New Roman" w:cs="Times New Roman"/>
          <w:sz w:val="24"/>
          <w:szCs w:val="24"/>
        </w:rPr>
        <w:t xml:space="preserve"> ………………………………………...27</w:t>
      </w:r>
    </w:p>
    <w:p w14:paraId="6811040B" w14:textId="3F869884" w:rsidR="00934144" w:rsidRDefault="00934144" w:rsidP="006A76AA">
      <w:pPr>
        <w:pStyle w:val="Prrafodelista"/>
        <w:numPr>
          <w:ilvl w:val="0"/>
          <w:numId w:val="23"/>
        </w:numPr>
        <w:spacing w:line="360" w:lineRule="auto"/>
        <w:rPr>
          <w:rFonts w:ascii="Times New Roman" w:hAnsi="Times New Roman" w:cs="Times New Roman"/>
          <w:sz w:val="24"/>
          <w:szCs w:val="24"/>
        </w:rPr>
      </w:pPr>
      <w:bookmarkStart w:id="2" w:name="_Hlk85661051"/>
      <w:r>
        <w:rPr>
          <w:rFonts w:ascii="Times New Roman" w:hAnsi="Times New Roman" w:cs="Times New Roman"/>
          <w:sz w:val="24"/>
          <w:szCs w:val="24"/>
        </w:rPr>
        <w:t xml:space="preserve">Pantalla final de la aplicación de Manto </w:t>
      </w:r>
      <w:bookmarkEnd w:id="2"/>
      <w:r w:rsidR="00CF2117">
        <w:rPr>
          <w:rFonts w:ascii="Times New Roman" w:hAnsi="Times New Roman" w:cs="Times New Roman"/>
          <w:sz w:val="24"/>
          <w:szCs w:val="24"/>
        </w:rPr>
        <w:t>…………………………………………27</w:t>
      </w:r>
    </w:p>
    <w:p w14:paraId="040893F8" w14:textId="0628BB3D" w:rsidR="0042611A" w:rsidRDefault="0042611A" w:rsidP="006A76AA">
      <w:pPr>
        <w:pStyle w:val="Prrafodelista"/>
        <w:numPr>
          <w:ilvl w:val="0"/>
          <w:numId w:val="23"/>
        </w:numPr>
        <w:spacing w:line="360" w:lineRule="auto"/>
        <w:rPr>
          <w:rFonts w:ascii="Times New Roman" w:hAnsi="Times New Roman" w:cs="Times New Roman"/>
          <w:sz w:val="24"/>
          <w:szCs w:val="24"/>
        </w:rPr>
      </w:pPr>
      <w:r w:rsidRPr="0042611A">
        <w:rPr>
          <w:rFonts w:ascii="Times New Roman" w:hAnsi="Times New Roman" w:cs="Times New Roman"/>
          <w:sz w:val="24"/>
          <w:szCs w:val="24"/>
        </w:rPr>
        <w:t>Ejemplo archivo Excel para finanzas</w:t>
      </w:r>
      <w:r>
        <w:rPr>
          <w:rFonts w:ascii="Times New Roman" w:hAnsi="Times New Roman" w:cs="Times New Roman"/>
          <w:sz w:val="24"/>
          <w:szCs w:val="24"/>
        </w:rPr>
        <w:t xml:space="preserve"> ……………………………</w:t>
      </w:r>
      <w:r w:rsidR="00FA002C">
        <w:rPr>
          <w:rFonts w:ascii="Times New Roman" w:hAnsi="Times New Roman" w:cs="Times New Roman"/>
          <w:sz w:val="24"/>
          <w:szCs w:val="24"/>
        </w:rPr>
        <w:t>...</w:t>
      </w:r>
      <w:r>
        <w:rPr>
          <w:rFonts w:ascii="Times New Roman" w:hAnsi="Times New Roman" w:cs="Times New Roman"/>
          <w:sz w:val="24"/>
          <w:szCs w:val="24"/>
        </w:rPr>
        <w:t>……………</w:t>
      </w:r>
      <w:r w:rsidR="00B24044">
        <w:rPr>
          <w:rFonts w:ascii="Times New Roman" w:hAnsi="Times New Roman" w:cs="Times New Roman"/>
          <w:sz w:val="24"/>
          <w:szCs w:val="24"/>
        </w:rPr>
        <w:t>..2</w:t>
      </w:r>
      <w:r w:rsidR="00E8037A">
        <w:rPr>
          <w:rFonts w:ascii="Times New Roman" w:hAnsi="Times New Roman" w:cs="Times New Roman"/>
          <w:sz w:val="24"/>
          <w:szCs w:val="24"/>
        </w:rPr>
        <w:t>8</w:t>
      </w:r>
    </w:p>
    <w:p w14:paraId="0D268283" w14:textId="30DFD5FC" w:rsidR="00254EC0" w:rsidRPr="00254EC0" w:rsidRDefault="00594850" w:rsidP="00254EC0">
      <w:pPr>
        <w:pStyle w:val="Prrafodelista"/>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Paquete común de pa</w:t>
      </w:r>
      <w:r w:rsidR="00091F93">
        <w:rPr>
          <w:rFonts w:ascii="Times New Roman" w:hAnsi="Times New Roman" w:cs="Times New Roman"/>
          <w:sz w:val="24"/>
          <w:szCs w:val="24"/>
        </w:rPr>
        <w:t>p</w:t>
      </w:r>
      <w:r>
        <w:rPr>
          <w:rFonts w:ascii="Times New Roman" w:hAnsi="Times New Roman" w:cs="Times New Roman"/>
          <w:sz w:val="24"/>
          <w:szCs w:val="24"/>
        </w:rPr>
        <w:t>el ………………………</w:t>
      </w:r>
      <w:r w:rsidR="00091F93">
        <w:rPr>
          <w:rFonts w:ascii="Times New Roman" w:hAnsi="Times New Roman" w:cs="Times New Roman"/>
          <w:sz w:val="24"/>
          <w:szCs w:val="24"/>
        </w:rPr>
        <w:t>..</w:t>
      </w:r>
      <w:r>
        <w:rPr>
          <w:rFonts w:ascii="Times New Roman" w:hAnsi="Times New Roman" w:cs="Times New Roman"/>
          <w:sz w:val="24"/>
          <w:szCs w:val="24"/>
        </w:rPr>
        <w:t>…………………………</w:t>
      </w:r>
      <w:r w:rsidR="002F3565">
        <w:rPr>
          <w:rFonts w:ascii="Times New Roman" w:hAnsi="Times New Roman" w:cs="Times New Roman"/>
          <w:sz w:val="24"/>
          <w:szCs w:val="24"/>
        </w:rPr>
        <w:t>...</w:t>
      </w:r>
      <w:r>
        <w:rPr>
          <w:rFonts w:ascii="Times New Roman" w:hAnsi="Times New Roman" w:cs="Times New Roman"/>
          <w:sz w:val="24"/>
          <w:szCs w:val="24"/>
        </w:rPr>
        <w:t>……</w:t>
      </w:r>
      <w:r w:rsidR="00B24044">
        <w:rPr>
          <w:rFonts w:ascii="Times New Roman" w:hAnsi="Times New Roman" w:cs="Times New Roman"/>
          <w:sz w:val="24"/>
          <w:szCs w:val="24"/>
        </w:rPr>
        <w:t>2</w:t>
      </w:r>
      <w:r w:rsidR="00532A8F">
        <w:rPr>
          <w:rFonts w:ascii="Times New Roman" w:hAnsi="Times New Roman" w:cs="Times New Roman"/>
          <w:sz w:val="24"/>
          <w:szCs w:val="24"/>
        </w:rPr>
        <w:t>9</w:t>
      </w:r>
    </w:p>
    <w:p w14:paraId="3E980AAE" w14:textId="5E09FB81" w:rsidR="000A3EEE" w:rsidRDefault="000A3EEE" w:rsidP="000A3EEE">
      <w:pPr>
        <w:spacing w:line="360" w:lineRule="auto"/>
        <w:jc w:val="both"/>
        <w:rPr>
          <w:rFonts w:ascii="Times New Roman" w:hAnsi="Times New Roman" w:cs="Times New Roman"/>
          <w:sz w:val="24"/>
          <w:szCs w:val="24"/>
        </w:rPr>
      </w:pPr>
    </w:p>
    <w:p w14:paraId="40027E99" w14:textId="3ABF7B4A" w:rsidR="000A3EEE" w:rsidRDefault="000A3EEE" w:rsidP="000A3EEE">
      <w:pPr>
        <w:spacing w:line="360" w:lineRule="auto"/>
        <w:jc w:val="both"/>
        <w:rPr>
          <w:rFonts w:ascii="Times New Roman" w:hAnsi="Times New Roman" w:cs="Times New Roman"/>
          <w:sz w:val="24"/>
          <w:szCs w:val="24"/>
        </w:rPr>
      </w:pPr>
    </w:p>
    <w:p w14:paraId="5EE99934" w14:textId="42A73921" w:rsidR="000A3EEE" w:rsidRDefault="000A3EEE" w:rsidP="000A3EEE">
      <w:pPr>
        <w:spacing w:line="360" w:lineRule="auto"/>
        <w:jc w:val="both"/>
        <w:rPr>
          <w:rFonts w:ascii="Times New Roman" w:hAnsi="Times New Roman" w:cs="Times New Roman"/>
          <w:sz w:val="24"/>
          <w:szCs w:val="24"/>
        </w:rPr>
      </w:pPr>
    </w:p>
    <w:p w14:paraId="24478DA4" w14:textId="6811A092" w:rsidR="000A3EEE" w:rsidRDefault="000A3EEE" w:rsidP="000A3EEE">
      <w:pPr>
        <w:spacing w:line="360" w:lineRule="auto"/>
        <w:jc w:val="both"/>
        <w:rPr>
          <w:rFonts w:ascii="Times New Roman" w:hAnsi="Times New Roman" w:cs="Times New Roman"/>
          <w:sz w:val="24"/>
          <w:szCs w:val="24"/>
        </w:rPr>
      </w:pPr>
    </w:p>
    <w:p w14:paraId="0749F2A2" w14:textId="3AEDF26A" w:rsidR="000A3EEE" w:rsidRDefault="000A3EEE" w:rsidP="000A3EEE">
      <w:pPr>
        <w:spacing w:line="360" w:lineRule="auto"/>
        <w:jc w:val="both"/>
        <w:rPr>
          <w:rFonts w:ascii="Times New Roman" w:hAnsi="Times New Roman" w:cs="Times New Roman"/>
          <w:sz w:val="24"/>
          <w:szCs w:val="24"/>
        </w:rPr>
      </w:pPr>
    </w:p>
    <w:p w14:paraId="5579A3E0" w14:textId="36909A46" w:rsidR="000A3EEE" w:rsidRDefault="000A3EEE" w:rsidP="000A3EEE">
      <w:pPr>
        <w:spacing w:line="360" w:lineRule="auto"/>
        <w:jc w:val="both"/>
        <w:rPr>
          <w:rFonts w:ascii="Times New Roman" w:hAnsi="Times New Roman" w:cs="Times New Roman"/>
          <w:sz w:val="24"/>
          <w:szCs w:val="24"/>
        </w:rPr>
      </w:pPr>
    </w:p>
    <w:p w14:paraId="647B375C" w14:textId="6607ACA5" w:rsidR="000A3EEE" w:rsidRDefault="000A3EEE" w:rsidP="000A3EEE">
      <w:pPr>
        <w:spacing w:line="360" w:lineRule="auto"/>
        <w:jc w:val="both"/>
        <w:rPr>
          <w:rFonts w:ascii="Times New Roman" w:hAnsi="Times New Roman" w:cs="Times New Roman"/>
          <w:sz w:val="24"/>
          <w:szCs w:val="24"/>
        </w:rPr>
      </w:pPr>
    </w:p>
    <w:p w14:paraId="4F77292E" w14:textId="2973B17D" w:rsidR="000A3EEE" w:rsidRDefault="000A3EEE" w:rsidP="000A3EEE">
      <w:pPr>
        <w:spacing w:line="360" w:lineRule="auto"/>
        <w:jc w:val="both"/>
        <w:rPr>
          <w:rFonts w:ascii="Times New Roman" w:hAnsi="Times New Roman" w:cs="Times New Roman"/>
          <w:sz w:val="24"/>
          <w:szCs w:val="24"/>
        </w:rPr>
      </w:pPr>
    </w:p>
    <w:p w14:paraId="54C8BEAB" w14:textId="5DF13C48" w:rsidR="000A3EEE" w:rsidRDefault="000A3EEE" w:rsidP="000A3EEE">
      <w:pPr>
        <w:spacing w:line="360" w:lineRule="auto"/>
        <w:jc w:val="both"/>
        <w:rPr>
          <w:rFonts w:ascii="Times New Roman" w:hAnsi="Times New Roman" w:cs="Times New Roman"/>
          <w:sz w:val="24"/>
          <w:szCs w:val="24"/>
        </w:rPr>
      </w:pPr>
    </w:p>
    <w:p w14:paraId="0AA2849B" w14:textId="65E1B1AC" w:rsidR="0042611A" w:rsidRDefault="0042611A" w:rsidP="000A3EEE">
      <w:pPr>
        <w:spacing w:line="360" w:lineRule="auto"/>
        <w:jc w:val="both"/>
        <w:rPr>
          <w:rFonts w:ascii="Times New Roman" w:hAnsi="Times New Roman" w:cs="Times New Roman"/>
          <w:sz w:val="24"/>
          <w:szCs w:val="24"/>
        </w:rPr>
      </w:pPr>
    </w:p>
    <w:p w14:paraId="1E6A0D3F" w14:textId="658AE3BB" w:rsidR="00A16EE4" w:rsidRDefault="00A16EE4" w:rsidP="000A3EEE">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p w14:paraId="383838B1" w14:textId="77777777" w:rsidR="000A3EEE" w:rsidRPr="000A3EEE" w:rsidRDefault="000A3EEE" w:rsidP="000A3EEE">
      <w:pPr>
        <w:spacing w:line="360" w:lineRule="auto"/>
        <w:jc w:val="both"/>
        <w:rPr>
          <w:rFonts w:ascii="Times New Roman" w:hAnsi="Times New Roman" w:cs="Times New Roman"/>
          <w:sz w:val="24"/>
          <w:szCs w:val="24"/>
        </w:rPr>
      </w:pPr>
    </w:p>
    <w:p w14:paraId="2C2C37B9" w14:textId="33955C44" w:rsidR="00F62A5C" w:rsidRDefault="00F62A5C" w:rsidP="00F62A5C">
      <w:pPr>
        <w:spacing w:line="360" w:lineRule="auto"/>
        <w:ind w:left="284"/>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LISTA DE CUADROS</w:t>
      </w:r>
    </w:p>
    <w:p w14:paraId="4A457930" w14:textId="09AC7A93" w:rsidR="00F62A5C" w:rsidRDefault="00F62A5C" w:rsidP="00F62A5C">
      <w:pPr>
        <w:pStyle w:val="Prrafodelista"/>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Documentos generados contra anulados</w:t>
      </w:r>
      <w:r w:rsidR="00FA002C">
        <w:rPr>
          <w:rFonts w:ascii="Times New Roman" w:hAnsi="Times New Roman" w:cs="Times New Roman"/>
          <w:sz w:val="24"/>
          <w:szCs w:val="24"/>
        </w:rPr>
        <w:t xml:space="preserve"> </w:t>
      </w:r>
      <w:r>
        <w:rPr>
          <w:rFonts w:ascii="Times New Roman" w:hAnsi="Times New Roman" w:cs="Times New Roman"/>
          <w:sz w:val="24"/>
          <w:szCs w:val="24"/>
        </w:rPr>
        <w:t>……………………………………</w:t>
      </w:r>
      <w:r w:rsidR="00B24044">
        <w:rPr>
          <w:rFonts w:ascii="Times New Roman" w:hAnsi="Times New Roman" w:cs="Times New Roman"/>
          <w:sz w:val="24"/>
          <w:szCs w:val="24"/>
        </w:rPr>
        <w:t>..2</w:t>
      </w:r>
      <w:r w:rsidR="00532A8F">
        <w:rPr>
          <w:rFonts w:ascii="Times New Roman" w:hAnsi="Times New Roman" w:cs="Times New Roman"/>
          <w:sz w:val="24"/>
          <w:szCs w:val="24"/>
        </w:rPr>
        <w:t>7</w:t>
      </w:r>
    </w:p>
    <w:p w14:paraId="27976FFE" w14:textId="008AD4D3" w:rsidR="00F62A5C" w:rsidRDefault="00F62A5C" w:rsidP="00F62A5C">
      <w:pPr>
        <w:pStyle w:val="Prrafodelista"/>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Documentos generados contra anulados (porcentajes) ………………………</w:t>
      </w:r>
      <w:r w:rsidR="00B24044">
        <w:rPr>
          <w:rFonts w:ascii="Times New Roman" w:hAnsi="Times New Roman" w:cs="Times New Roman"/>
          <w:sz w:val="24"/>
          <w:szCs w:val="24"/>
        </w:rPr>
        <w:t>2</w:t>
      </w:r>
      <w:r w:rsidR="00CF120F">
        <w:rPr>
          <w:rFonts w:ascii="Times New Roman" w:hAnsi="Times New Roman" w:cs="Times New Roman"/>
          <w:sz w:val="24"/>
          <w:szCs w:val="24"/>
        </w:rPr>
        <w:t>8</w:t>
      </w:r>
    </w:p>
    <w:p w14:paraId="59048FB9" w14:textId="36C3BFA0" w:rsidR="00091F93" w:rsidRDefault="00091F93" w:rsidP="00F62A5C">
      <w:pPr>
        <w:pStyle w:val="Prrafodelista"/>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Generación de ordenes digitales ……………………………………………</w:t>
      </w:r>
      <w:r w:rsidR="00B24044">
        <w:rPr>
          <w:rFonts w:ascii="Times New Roman" w:hAnsi="Times New Roman" w:cs="Times New Roman"/>
          <w:sz w:val="24"/>
          <w:szCs w:val="24"/>
        </w:rPr>
        <w:t>...2</w:t>
      </w:r>
      <w:r w:rsidR="00F63C01">
        <w:rPr>
          <w:rFonts w:ascii="Times New Roman" w:hAnsi="Times New Roman" w:cs="Times New Roman"/>
          <w:sz w:val="24"/>
          <w:szCs w:val="24"/>
        </w:rPr>
        <w:t>9</w:t>
      </w:r>
    </w:p>
    <w:p w14:paraId="4606D7F8" w14:textId="5991082D" w:rsidR="00091F93" w:rsidRPr="00F62A5C" w:rsidRDefault="00091F93" w:rsidP="00F62A5C">
      <w:pPr>
        <w:pStyle w:val="Prrafodelista"/>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Generación de ordenes físicas ………………………………………………</w:t>
      </w:r>
      <w:r w:rsidR="00B24044">
        <w:rPr>
          <w:rFonts w:ascii="Times New Roman" w:hAnsi="Times New Roman" w:cs="Times New Roman"/>
          <w:sz w:val="24"/>
          <w:szCs w:val="24"/>
        </w:rPr>
        <w:t>..</w:t>
      </w:r>
      <w:r w:rsidR="00F63C01">
        <w:rPr>
          <w:rFonts w:ascii="Times New Roman" w:hAnsi="Times New Roman" w:cs="Times New Roman"/>
          <w:sz w:val="24"/>
          <w:szCs w:val="24"/>
        </w:rPr>
        <w:t>30</w:t>
      </w:r>
    </w:p>
    <w:p w14:paraId="6BF2AE1C" w14:textId="4264B1A7" w:rsidR="0062386E" w:rsidRDefault="0062386E" w:rsidP="0062386E">
      <w:pPr>
        <w:pStyle w:val="Prrafodelista"/>
        <w:ind w:left="862"/>
        <w:jc w:val="both"/>
        <w:rPr>
          <w:rFonts w:ascii="Times New Roman" w:hAnsi="Times New Roman" w:cs="Times New Roman"/>
          <w:b/>
          <w:bCs/>
          <w:sz w:val="32"/>
          <w:szCs w:val="32"/>
          <w:u w:val="single"/>
        </w:rPr>
      </w:pPr>
    </w:p>
    <w:p w14:paraId="2C001CF3" w14:textId="1B63627B" w:rsidR="00B64403" w:rsidRDefault="00B64403" w:rsidP="0062386E">
      <w:pPr>
        <w:pStyle w:val="Prrafodelista"/>
        <w:ind w:left="862"/>
        <w:jc w:val="both"/>
        <w:rPr>
          <w:rFonts w:ascii="Times New Roman" w:hAnsi="Times New Roman" w:cs="Times New Roman"/>
          <w:b/>
          <w:bCs/>
          <w:sz w:val="32"/>
          <w:szCs w:val="32"/>
          <w:u w:val="single"/>
        </w:rPr>
      </w:pPr>
    </w:p>
    <w:p w14:paraId="4EC5D81B" w14:textId="17007255" w:rsidR="00B64403" w:rsidRDefault="00B64403" w:rsidP="0062386E">
      <w:pPr>
        <w:pStyle w:val="Prrafodelista"/>
        <w:ind w:left="862"/>
        <w:jc w:val="both"/>
        <w:rPr>
          <w:rFonts w:ascii="Times New Roman" w:hAnsi="Times New Roman" w:cs="Times New Roman"/>
          <w:b/>
          <w:bCs/>
          <w:sz w:val="32"/>
          <w:szCs w:val="32"/>
          <w:u w:val="single"/>
        </w:rPr>
      </w:pPr>
    </w:p>
    <w:p w14:paraId="072ED749" w14:textId="2B05CC09" w:rsidR="00B64403" w:rsidRDefault="00B64403" w:rsidP="0062386E">
      <w:pPr>
        <w:pStyle w:val="Prrafodelista"/>
        <w:ind w:left="862"/>
        <w:jc w:val="both"/>
        <w:rPr>
          <w:rFonts w:ascii="Times New Roman" w:hAnsi="Times New Roman" w:cs="Times New Roman"/>
          <w:b/>
          <w:bCs/>
          <w:sz w:val="32"/>
          <w:szCs w:val="32"/>
          <w:u w:val="single"/>
        </w:rPr>
      </w:pPr>
    </w:p>
    <w:p w14:paraId="187137CF" w14:textId="4A76BF10" w:rsidR="00B64403" w:rsidRDefault="00B64403" w:rsidP="0062386E">
      <w:pPr>
        <w:pStyle w:val="Prrafodelista"/>
        <w:ind w:left="862"/>
        <w:jc w:val="both"/>
        <w:rPr>
          <w:rFonts w:ascii="Times New Roman" w:hAnsi="Times New Roman" w:cs="Times New Roman"/>
          <w:b/>
          <w:bCs/>
          <w:sz w:val="32"/>
          <w:szCs w:val="32"/>
          <w:u w:val="single"/>
        </w:rPr>
      </w:pPr>
    </w:p>
    <w:p w14:paraId="488CB1DD" w14:textId="58903816" w:rsidR="00B64403" w:rsidRDefault="00B64403" w:rsidP="0062386E">
      <w:pPr>
        <w:pStyle w:val="Prrafodelista"/>
        <w:ind w:left="862"/>
        <w:jc w:val="both"/>
        <w:rPr>
          <w:rFonts w:ascii="Times New Roman" w:hAnsi="Times New Roman" w:cs="Times New Roman"/>
          <w:b/>
          <w:bCs/>
          <w:sz w:val="32"/>
          <w:szCs w:val="32"/>
          <w:u w:val="single"/>
        </w:rPr>
      </w:pPr>
    </w:p>
    <w:p w14:paraId="0D8BC47B" w14:textId="779620BC" w:rsidR="00B64403" w:rsidRDefault="00B64403" w:rsidP="00657AB8">
      <w:pPr>
        <w:jc w:val="both"/>
        <w:rPr>
          <w:rFonts w:ascii="Times New Roman" w:hAnsi="Times New Roman" w:cs="Times New Roman"/>
          <w:b/>
          <w:bCs/>
          <w:sz w:val="32"/>
          <w:szCs w:val="32"/>
          <w:u w:val="single"/>
        </w:rPr>
      </w:pPr>
    </w:p>
    <w:p w14:paraId="5572B57F" w14:textId="5FE3B597" w:rsidR="00657AB8" w:rsidRDefault="00657AB8" w:rsidP="00657AB8">
      <w:pPr>
        <w:jc w:val="both"/>
        <w:rPr>
          <w:rFonts w:ascii="Times New Roman" w:hAnsi="Times New Roman" w:cs="Times New Roman"/>
          <w:b/>
          <w:bCs/>
          <w:sz w:val="32"/>
          <w:szCs w:val="32"/>
          <w:u w:val="single"/>
        </w:rPr>
      </w:pPr>
    </w:p>
    <w:p w14:paraId="3DBA5326" w14:textId="3014A4DC" w:rsidR="000A3EEE" w:rsidRDefault="000A3EEE" w:rsidP="00657AB8">
      <w:pPr>
        <w:jc w:val="both"/>
        <w:rPr>
          <w:rFonts w:ascii="Times New Roman" w:hAnsi="Times New Roman" w:cs="Times New Roman"/>
          <w:b/>
          <w:bCs/>
          <w:sz w:val="32"/>
          <w:szCs w:val="32"/>
          <w:u w:val="single"/>
        </w:rPr>
      </w:pPr>
    </w:p>
    <w:p w14:paraId="23054D69" w14:textId="1D77858C" w:rsidR="000A3EEE" w:rsidRDefault="000A3EEE" w:rsidP="00657AB8">
      <w:pPr>
        <w:jc w:val="both"/>
        <w:rPr>
          <w:rFonts w:ascii="Times New Roman" w:hAnsi="Times New Roman" w:cs="Times New Roman"/>
          <w:b/>
          <w:bCs/>
          <w:sz w:val="32"/>
          <w:szCs w:val="32"/>
          <w:u w:val="single"/>
        </w:rPr>
      </w:pPr>
    </w:p>
    <w:p w14:paraId="0D4AFB84" w14:textId="109FBE83" w:rsidR="000A3EEE" w:rsidRDefault="000A3EEE" w:rsidP="00657AB8">
      <w:pPr>
        <w:jc w:val="both"/>
        <w:rPr>
          <w:rFonts w:ascii="Times New Roman" w:hAnsi="Times New Roman" w:cs="Times New Roman"/>
          <w:b/>
          <w:bCs/>
          <w:sz w:val="32"/>
          <w:szCs w:val="32"/>
          <w:u w:val="single"/>
        </w:rPr>
      </w:pPr>
    </w:p>
    <w:p w14:paraId="5D155958" w14:textId="77777777" w:rsidR="00C532CE" w:rsidRPr="004E0968" w:rsidRDefault="00C532CE" w:rsidP="004E0968">
      <w:pPr>
        <w:jc w:val="both"/>
        <w:rPr>
          <w:rFonts w:ascii="Times New Roman" w:hAnsi="Times New Roman" w:cs="Times New Roman"/>
          <w:b/>
          <w:bCs/>
          <w:sz w:val="32"/>
          <w:szCs w:val="32"/>
          <w:u w:val="single"/>
        </w:rPr>
      </w:pPr>
    </w:p>
    <w:p w14:paraId="5D511233" w14:textId="165C40D3" w:rsidR="00B43B9F" w:rsidRDefault="00B43B9F" w:rsidP="00B43B9F">
      <w:pPr>
        <w:jc w:val="center"/>
        <w:rPr>
          <w:rFonts w:ascii="Times New Roman" w:hAnsi="Times New Roman" w:cs="Times New Roman"/>
          <w:b/>
          <w:bCs/>
          <w:sz w:val="32"/>
          <w:szCs w:val="32"/>
          <w:u w:val="single"/>
        </w:rPr>
      </w:pPr>
      <w:r w:rsidRPr="001B698E">
        <w:rPr>
          <w:rFonts w:ascii="Times New Roman" w:hAnsi="Times New Roman" w:cs="Times New Roman"/>
          <w:b/>
          <w:bCs/>
          <w:sz w:val="32"/>
          <w:szCs w:val="32"/>
          <w:u w:val="single"/>
        </w:rPr>
        <w:t>S</w:t>
      </w:r>
      <w:r w:rsidR="002A2EA9" w:rsidRPr="001B698E">
        <w:rPr>
          <w:rFonts w:ascii="Times New Roman" w:hAnsi="Times New Roman" w:cs="Times New Roman"/>
          <w:b/>
          <w:bCs/>
          <w:sz w:val="32"/>
          <w:szCs w:val="32"/>
          <w:u w:val="single"/>
        </w:rPr>
        <w:t>INOPSIS</w:t>
      </w:r>
    </w:p>
    <w:p w14:paraId="249D7749" w14:textId="725FCD8A" w:rsidR="00474E02" w:rsidRDefault="0062386E" w:rsidP="009E3401">
      <w:pPr>
        <w:ind w:firstLine="708"/>
        <w:jc w:val="both"/>
        <w:rPr>
          <w:rFonts w:ascii="Times New Roman" w:hAnsi="Times New Roman" w:cs="Times New Roman"/>
          <w:sz w:val="24"/>
          <w:szCs w:val="24"/>
        </w:rPr>
      </w:pPr>
      <w:r>
        <w:rPr>
          <w:rFonts w:ascii="Times New Roman" w:hAnsi="Times New Roman" w:cs="Times New Roman"/>
          <w:sz w:val="24"/>
          <w:szCs w:val="24"/>
        </w:rPr>
        <w:t xml:space="preserve">Este proyecto se trabajó en conjunto </w:t>
      </w:r>
      <w:r w:rsidR="00017CEC">
        <w:rPr>
          <w:rFonts w:ascii="Times New Roman" w:hAnsi="Times New Roman" w:cs="Times New Roman"/>
          <w:sz w:val="24"/>
          <w:szCs w:val="24"/>
        </w:rPr>
        <w:t>con la</w:t>
      </w:r>
      <w:r>
        <w:rPr>
          <w:rFonts w:ascii="Times New Roman" w:hAnsi="Times New Roman" w:cs="Times New Roman"/>
          <w:sz w:val="24"/>
          <w:szCs w:val="24"/>
        </w:rPr>
        <w:t xml:space="preserve"> empresa de servicios terrestres Laats, la cual opera principalmente en el aeropuerto internacional la Aurora. El proyecto se enfocó en automatizar el proceso de recolección de datos de 7 diferentes departamentos de Laats, dentro de</w:t>
      </w:r>
      <w:r w:rsidR="00017CEC">
        <w:rPr>
          <w:rFonts w:ascii="Times New Roman" w:hAnsi="Times New Roman" w:cs="Times New Roman"/>
          <w:sz w:val="24"/>
          <w:szCs w:val="24"/>
        </w:rPr>
        <w:t xml:space="preserve"> la automatización mencionada se incluye los pasos de almacenamiento de la información</w:t>
      </w:r>
      <w:r w:rsidR="001474E4">
        <w:rPr>
          <w:rFonts w:ascii="Times New Roman" w:hAnsi="Times New Roman" w:cs="Times New Roman"/>
          <w:sz w:val="24"/>
          <w:szCs w:val="24"/>
        </w:rPr>
        <w:t xml:space="preserve"> en </w:t>
      </w:r>
      <w:r w:rsidR="00B31D90">
        <w:rPr>
          <w:rFonts w:ascii="Times New Roman" w:hAnsi="Times New Roman" w:cs="Times New Roman"/>
          <w:sz w:val="24"/>
          <w:szCs w:val="24"/>
        </w:rPr>
        <w:t xml:space="preserve">un </w:t>
      </w:r>
      <w:r w:rsidR="001474E4">
        <w:rPr>
          <w:rFonts w:ascii="Times New Roman" w:hAnsi="Times New Roman" w:cs="Times New Roman"/>
          <w:sz w:val="24"/>
          <w:szCs w:val="24"/>
        </w:rPr>
        <w:t>formato útil para el departamento de finanzas</w:t>
      </w:r>
      <w:r w:rsidR="00017CEC">
        <w:rPr>
          <w:rFonts w:ascii="Times New Roman" w:hAnsi="Times New Roman" w:cs="Times New Roman"/>
          <w:sz w:val="24"/>
          <w:szCs w:val="24"/>
        </w:rPr>
        <w:t xml:space="preserve">, generación de documentos que plasmen la información recolectada y almacenamiento de los documentos generados. El medio por el cual se </w:t>
      </w:r>
      <w:r w:rsidR="002A5063">
        <w:rPr>
          <w:rFonts w:ascii="Times New Roman" w:hAnsi="Times New Roman" w:cs="Times New Roman"/>
          <w:sz w:val="24"/>
          <w:szCs w:val="24"/>
        </w:rPr>
        <w:t>llevó</w:t>
      </w:r>
      <w:r w:rsidR="00017CEC">
        <w:rPr>
          <w:rFonts w:ascii="Times New Roman" w:hAnsi="Times New Roman" w:cs="Times New Roman"/>
          <w:sz w:val="24"/>
          <w:szCs w:val="24"/>
        </w:rPr>
        <w:t xml:space="preserve"> a cabo esta automatización fue a través del desarrollo de 7 aplicaciones en formato </w:t>
      </w:r>
      <w:r w:rsidR="001474E4">
        <w:rPr>
          <w:rFonts w:ascii="Times New Roman" w:hAnsi="Times New Roman" w:cs="Times New Roman"/>
          <w:sz w:val="24"/>
          <w:szCs w:val="24"/>
        </w:rPr>
        <w:t>adaptable</w:t>
      </w:r>
      <w:r w:rsidR="00017CEC">
        <w:rPr>
          <w:rFonts w:ascii="Times New Roman" w:hAnsi="Times New Roman" w:cs="Times New Roman"/>
          <w:sz w:val="24"/>
          <w:szCs w:val="24"/>
        </w:rPr>
        <w:t>, una para cada departamento con el cual se trabajó. La metodología ágil que se aplicó en el desarrollo del proyecto, fue la metodología Kanban</w:t>
      </w:r>
      <w:r w:rsidR="001474E4">
        <w:rPr>
          <w:rFonts w:ascii="Times New Roman" w:hAnsi="Times New Roman" w:cs="Times New Roman"/>
          <w:sz w:val="24"/>
          <w:szCs w:val="24"/>
        </w:rPr>
        <w:t xml:space="preserve">. </w:t>
      </w:r>
    </w:p>
    <w:p w14:paraId="18C2BBEA" w14:textId="605D0CCF" w:rsidR="001474E4" w:rsidRDefault="001474E4" w:rsidP="009E3401">
      <w:pPr>
        <w:ind w:firstLine="708"/>
        <w:jc w:val="both"/>
        <w:rPr>
          <w:rFonts w:ascii="Times New Roman" w:hAnsi="Times New Roman" w:cs="Times New Roman"/>
          <w:sz w:val="24"/>
          <w:szCs w:val="24"/>
        </w:rPr>
      </w:pPr>
      <w:r>
        <w:rPr>
          <w:rFonts w:ascii="Times New Roman" w:hAnsi="Times New Roman" w:cs="Times New Roman"/>
          <w:sz w:val="24"/>
          <w:szCs w:val="24"/>
        </w:rPr>
        <w:t xml:space="preserve">Las aplicaciones se desarrollaron </w:t>
      </w:r>
      <w:r w:rsidR="00B31D90">
        <w:rPr>
          <w:rFonts w:ascii="Times New Roman" w:hAnsi="Times New Roman" w:cs="Times New Roman"/>
          <w:sz w:val="24"/>
          <w:szCs w:val="24"/>
        </w:rPr>
        <w:t xml:space="preserve">en </w:t>
      </w:r>
      <w:r>
        <w:rPr>
          <w:rFonts w:ascii="Times New Roman" w:hAnsi="Times New Roman" w:cs="Times New Roman"/>
          <w:sz w:val="24"/>
          <w:szCs w:val="24"/>
        </w:rPr>
        <w:t xml:space="preserve">el motor de desarrollo Power Apps, en combinación con otras herramientas de Microsoft como SharePoint o Power Automate, todo este desarrollo se hizo usando </w:t>
      </w:r>
      <w:r w:rsidR="002A5063">
        <w:rPr>
          <w:rFonts w:ascii="Times New Roman" w:hAnsi="Times New Roman" w:cs="Times New Roman"/>
          <w:sz w:val="24"/>
          <w:szCs w:val="24"/>
        </w:rPr>
        <w:t xml:space="preserve">como grupo objetivo, </w:t>
      </w:r>
      <w:r>
        <w:rPr>
          <w:rFonts w:ascii="Times New Roman" w:hAnsi="Times New Roman" w:cs="Times New Roman"/>
          <w:sz w:val="24"/>
          <w:szCs w:val="24"/>
        </w:rPr>
        <w:t>al personal de Laats que trabaja en cada un</w:t>
      </w:r>
      <w:r w:rsidR="00B31D90">
        <w:rPr>
          <w:rFonts w:ascii="Times New Roman" w:hAnsi="Times New Roman" w:cs="Times New Roman"/>
          <w:sz w:val="24"/>
          <w:szCs w:val="24"/>
        </w:rPr>
        <w:t>o</w:t>
      </w:r>
      <w:r>
        <w:rPr>
          <w:rFonts w:ascii="Times New Roman" w:hAnsi="Times New Roman" w:cs="Times New Roman"/>
          <w:sz w:val="24"/>
          <w:szCs w:val="24"/>
        </w:rPr>
        <w:t xml:space="preserve"> de los 7 departamentos anteriormente mencionados. </w:t>
      </w:r>
    </w:p>
    <w:p w14:paraId="1C7F638C" w14:textId="3725B8C3" w:rsidR="001474E4" w:rsidRPr="00017CEC" w:rsidRDefault="001474E4" w:rsidP="009E3401">
      <w:pPr>
        <w:ind w:firstLine="708"/>
        <w:jc w:val="both"/>
        <w:rPr>
          <w:rFonts w:ascii="Times New Roman" w:hAnsi="Times New Roman" w:cs="Times New Roman"/>
          <w:sz w:val="24"/>
          <w:szCs w:val="24"/>
        </w:rPr>
      </w:pPr>
      <w:r>
        <w:rPr>
          <w:rFonts w:ascii="Times New Roman" w:hAnsi="Times New Roman" w:cs="Times New Roman"/>
          <w:sz w:val="24"/>
          <w:szCs w:val="24"/>
        </w:rPr>
        <w:t>Finalmente se tuvieron como resultados que los usuarios objetivo fueron capaces de usar las aplicaciones durante o después de las operaciones áreas, teniendo en la mayoría de departamentos un porcentaje menor a 4% de ordenes anuladas</w:t>
      </w:r>
      <w:commentRangeStart w:id="3"/>
      <w:r>
        <w:rPr>
          <w:rFonts w:ascii="Times New Roman" w:hAnsi="Times New Roman" w:cs="Times New Roman"/>
          <w:sz w:val="24"/>
          <w:szCs w:val="24"/>
        </w:rPr>
        <w:t xml:space="preserve">, </w:t>
      </w:r>
      <w:r w:rsidR="0099484C" w:rsidRPr="0099484C">
        <w:rPr>
          <w:rFonts w:ascii="Times New Roman" w:hAnsi="Times New Roman" w:cs="Times New Roman"/>
          <w:sz w:val="24"/>
          <w:szCs w:val="24"/>
        </w:rPr>
        <w:t xml:space="preserve">habiéndose generando en total de 5406 órdenes servicios entre todos los departamentos </w:t>
      </w:r>
      <w:r w:rsidR="0099484C">
        <w:rPr>
          <w:rFonts w:ascii="Times New Roman" w:hAnsi="Times New Roman" w:cs="Times New Roman"/>
          <w:sz w:val="24"/>
          <w:szCs w:val="24"/>
        </w:rPr>
        <w:t>hasta el momento en que se redacta esto</w:t>
      </w:r>
      <w:commentRangeEnd w:id="3"/>
      <w:r w:rsidR="00D76A38">
        <w:rPr>
          <w:rStyle w:val="Refdecomentario"/>
        </w:rPr>
        <w:commentReference w:id="3"/>
      </w:r>
      <w:r w:rsidR="0099484C">
        <w:rPr>
          <w:rFonts w:ascii="Times New Roman" w:hAnsi="Times New Roman" w:cs="Times New Roman"/>
          <w:sz w:val="24"/>
          <w:szCs w:val="24"/>
        </w:rPr>
        <w:t>,</w:t>
      </w:r>
      <w:r w:rsidR="0099484C" w:rsidRPr="0099484C">
        <w:rPr>
          <w:rFonts w:ascii="Times New Roman" w:hAnsi="Times New Roman" w:cs="Times New Roman"/>
          <w:sz w:val="24"/>
          <w:szCs w:val="24"/>
        </w:rPr>
        <w:t xml:space="preserve"> </w:t>
      </w:r>
      <w:r>
        <w:rPr>
          <w:rFonts w:ascii="Times New Roman" w:hAnsi="Times New Roman" w:cs="Times New Roman"/>
          <w:sz w:val="24"/>
          <w:szCs w:val="24"/>
        </w:rPr>
        <w:t>lo que quiere decir que los usuarios no se equivocaban mucho a la hora de usar las aplicaciones,</w:t>
      </w:r>
      <w:r w:rsidR="00B31D90">
        <w:rPr>
          <w:rFonts w:ascii="Times New Roman" w:hAnsi="Times New Roman" w:cs="Times New Roman"/>
          <w:sz w:val="24"/>
          <w:szCs w:val="24"/>
        </w:rPr>
        <w:t xml:space="preserve"> aparte que los mismos se manifestaron positivamente sobre las mismas, </w:t>
      </w:r>
      <w:r>
        <w:rPr>
          <w:rFonts w:ascii="Times New Roman" w:hAnsi="Times New Roman" w:cs="Times New Roman"/>
          <w:sz w:val="24"/>
          <w:szCs w:val="24"/>
        </w:rPr>
        <w:t>dejando toda la información recolectada por ellos almacenada y plasmada en ordenes de servicios almacenadas en la nube y en bases de datos que se pueden convertir en archivos de Excel para la disposición del departamento de finanzas</w:t>
      </w:r>
      <w:r w:rsidR="00C532CE">
        <w:rPr>
          <w:rFonts w:ascii="Times New Roman" w:hAnsi="Times New Roman" w:cs="Times New Roman"/>
          <w:sz w:val="24"/>
          <w:szCs w:val="24"/>
        </w:rPr>
        <w:t xml:space="preserve">, permitiéndoles tener esta información en un formato útil para ellos. </w:t>
      </w:r>
    </w:p>
    <w:p w14:paraId="0F09A592" w14:textId="77777777" w:rsidR="001B698E" w:rsidRPr="001B698E" w:rsidRDefault="001B698E" w:rsidP="00B43B9F">
      <w:pPr>
        <w:jc w:val="center"/>
        <w:rPr>
          <w:rFonts w:ascii="Times New Roman" w:hAnsi="Times New Roman" w:cs="Times New Roman"/>
          <w:b/>
          <w:bCs/>
          <w:sz w:val="32"/>
          <w:szCs w:val="32"/>
          <w:u w:val="single"/>
        </w:rPr>
      </w:pPr>
    </w:p>
    <w:p w14:paraId="09AC4346" w14:textId="309D8A28" w:rsidR="00B43B9F" w:rsidRDefault="00B43B9F" w:rsidP="00B31D90">
      <w:pPr>
        <w:rPr>
          <w:rFonts w:ascii="Times New Roman" w:hAnsi="Times New Roman" w:cs="Times New Roman"/>
          <w:b/>
          <w:bCs/>
          <w:sz w:val="32"/>
          <w:szCs w:val="32"/>
        </w:rPr>
      </w:pPr>
    </w:p>
    <w:p w14:paraId="15E70B9A" w14:textId="77777777" w:rsidR="00FA002C" w:rsidRPr="00FA002C" w:rsidRDefault="00FA002C" w:rsidP="00FA002C">
      <w:pPr>
        <w:rPr>
          <w:rFonts w:ascii="Times New Roman" w:hAnsi="Times New Roman" w:cs="Times New Roman"/>
          <w:b/>
          <w:bCs/>
          <w:sz w:val="32"/>
          <w:szCs w:val="32"/>
        </w:rPr>
        <w:sectPr w:rsidR="00FA002C" w:rsidRPr="00FA002C" w:rsidSect="00B34F39">
          <w:pgSz w:w="12240" w:h="15840"/>
          <w:pgMar w:top="2880" w:right="1440" w:bottom="1440" w:left="2160" w:header="709" w:footer="709" w:gutter="0"/>
          <w:pgNumType w:fmt="lowerRoman"/>
          <w:cols w:space="708"/>
          <w:docGrid w:linePitch="360"/>
        </w:sectPr>
      </w:pPr>
    </w:p>
    <w:p w14:paraId="1F9032BD" w14:textId="3893D471" w:rsidR="000661F6" w:rsidRPr="00FA002C" w:rsidRDefault="00B43B9F" w:rsidP="00FA002C">
      <w:pPr>
        <w:pStyle w:val="Prrafodelista"/>
        <w:numPr>
          <w:ilvl w:val="0"/>
          <w:numId w:val="36"/>
        </w:numPr>
        <w:jc w:val="center"/>
        <w:rPr>
          <w:rFonts w:ascii="Times New Roman" w:hAnsi="Times New Roman" w:cs="Times New Roman"/>
          <w:b/>
          <w:bCs/>
          <w:sz w:val="32"/>
          <w:szCs w:val="32"/>
        </w:rPr>
      </w:pPr>
      <w:r w:rsidRPr="00FA002C">
        <w:rPr>
          <w:rFonts w:ascii="Times New Roman" w:hAnsi="Times New Roman" w:cs="Times New Roman"/>
          <w:b/>
          <w:bCs/>
          <w:sz w:val="32"/>
          <w:szCs w:val="32"/>
        </w:rPr>
        <w:lastRenderedPageBreak/>
        <w:t>I</w:t>
      </w:r>
      <w:r w:rsidR="002A2EA9" w:rsidRPr="00FA002C">
        <w:rPr>
          <w:rFonts w:ascii="Times New Roman" w:hAnsi="Times New Roman" w:cs="Times New Roman"/>
          <w:b/>
          <w:bCs/>
          <w:sz w:val="32"/>
          <w:szCs w:val="32"/>
        </w:rPr>
        <w:t>NTRODUCIÓN</w:t>
      </w:r>
    </w:p>
    <w:p w14:paraId="023FA8FF" w14:textId="38E32BD9" w:rsidR="00E853DD" w:rsidRPr="006704C3" w:rsidRDefault="00E853DD" w:rsidP="007E627C">
      <w:pPr>
        <w:ind w:firstLine="708"/>
        <w:jc w:val="both"/>
        <w:rPr>
          <w:rFonts w:ascii="Times New Roman" w:hAnsi="Times New Roman" w:cs="Times New Roman"/>
          <w:b/>
          <w:bCs/>
          <w:sz w:val="24"/>
          <w:szCs w:val="24"/>
        </w:rPr>
      </w:pPr>
      <w:r>
        <w:rPr>
          <w:rFonts w:ascii="Times New Roman" w:hAnsi="Times New Roman" w:cs="Times New Roman"/>
          <w:sz w:val="24"/>
          <w:szCs w:val="24"/>
        </w:rPr>
        <w:t xml:space="preserve">La concepción de este proyecto nace de la unión de dos caminos de oportunidades y problemas diferentes, pero que finalmente se pueden unir en una misma solución o propuesta. El primer camino del que hablo es el terrible problema </w:t>
      </w:r>
      <w:r w:rsidR="00B57EE2">
        <w:rPr>
          <w:rFonts w:ascii="Times New Roman" w:hAnsi="Times New Roman" w:cs="Times New Roman"/>
          <w:sz w:val="24"/>
          <w:szCs w:val="24"/>
        </w:rPr>
        <w:t>por el cual atraviesa el mundo en el momento que estoy escribiendo</w:t>
      </w:r>
      <w:r w:rsidR="00326976">
        <w:rPr>
          <w:rFonts w:ascii="Times New Roman" w:hAnsi="Times New Roman" w:cs="Times New Roman"/>
          <w:sz w:val="24"/>
          <w:szCs w:val="24"/>
        </w:rPr>
        <w:t xml:space="preserve"> </w:t>
      </w:r>
      <w:r w:rsidR="00DA25DE">
        <w:rPr>
          <w:rFonts w:ascii="Times New Roman" w:hAnsi="Times New Roman" w:cs="Times New Roman"/>
          <w:sz w:val="24"/>
          <w:szCs w:val="24"/>
        </w:rPr>
        <w:t>este documento</w:t>
      </w:r>
      <w:r w:rsidR="00B57EE2">
        <w:rPr>
          <w:rFonts w:ascii="Times New Roman" w:hAnsi="Times New Roman" w:cs="Times New Roman"/>
          <w:sz w:val="24"/>
          <w:szCs w:val="24"/>
        </w:rPr>
        <w:t>, la pandemia del Covid-19, los estragos que ha provocado en el sector de salud solo es el inicio de una serie de problemas que ha traído alrededor del mundo, pero para los fines que se tocaran en este proyecto el covid-19 ha provocado duras consecuencias en el sector laboral</w:t>
      </w:r>
      <w:r w:rsidR="00262EF6">
        <w:rPr>
          <w:rFonts w:ascii="Times New Roman" w:hAnsi="Times New Roman" w:cs="Times New Roman"/>
          <w:sz w:val="24"/>
          <w:szCs w:val="24"/>
        </w:rPr>
        <w:t xml:space="preserve"> de todas las industrias entre ellas la industria aeroportuaria</w:t>
      </w:r>
      <w:r w:rsidR="00B57EE2">
        <w:rPr>
          <w:rFonts w:ascii="Times New Roman" w:hAnsi="Times New Roman" w:cs="Times New Roman"/>
          <w:sz w:val="24"/>
          <w:szCs w:val="24"/>
        </w:rPr>
        <w:t xml:space="preserve">, despidos, imprevistos y desorganización solo son algunos problemas que el infame virus ha traído en este sector. Respecto al segundo camino mencionado con anterioridad, en el año 2011 un artículo del Wall Street journal titulado </w:t>
      </w:r>
      <w:r w:rsidR="00B57EE2" w:rsidRPr="00B57EE2">
        <w:rPr>
          <w:rFonts w:ascii="Times New Roman" w:hAnsi="Times New Roman" w:cs="Times New Roman"/>
          <w:i/>
          <w:iCs/>
          <w:sz w:val="24"/>
          <w:szCs w:val="24"/>
        </w:rPr>
        <w:t>Why Software Is Eating The World</w:t>
      </w:r>
      <w:r w:rsidR="003D1700">
        <w:rPr>
          <w:rFonts w:ascii="Times New Roman" w:hAnsi="Times New Roman" w:cs="Times New Roman"/>
          <w:i/>
          <w:iCs/>
          <w:sz w:val="24"/>
          <w:szCs w:val="24"/>
        </w:rPr>
        <w:t xml:space="preserve"> </w:t>
      </w:r>
      <w:r w:rsidR="003D1700">
        <w:rPr>
          <w:rFonts w:ascii="Times New Roman" w:hAnsi="Times New Roman" w:cs="Times New Roman"/>
          <w:sz w:val="24"/>
          <w:szCs w:val="24"/>
        </w:rPr>
        <w:t>predecía que todos</w:t>
      </w:r>
      <w:r w:rsidR="0062674C">
        <w:rPr>
          <w:rFonts w:ascii="Times New Roman" w:hAnsi="Times New Roman" w:cs="Times New Roman"/>
          <w:sz w:val="24"/>
          <w:szCs w:val="24"/>
        </w:rPr>
        <w:t xml:space="preserve"> los</w:t>
      </w:r>
      <w:r w:rsidR="003D1700">
        <w:rPr>
          <w:rFonts w:ascii="Times New Roman" w:hAnsi="Times New Roman" w:cs="Times New Roman"/>
          <w:sz w:val="24"/>
          <w:szCs w:val="24"/>
        </w:rPr>
        <w:t xml:space="preserve"> mercados serian conquistados por la tecnología e innovación, y su predicción fue bastante acertada, pero claro este dominio no es solo gracias a la tecnología e innovación</w:t>
      </w:r>
      <w:r w:rsidR="006704C3">
        <w:rPr>
          <w:rFonts w:ascii="Times New Roman" w:hAnsi="Times New Roman" w:cs="Times New Roman"/>
          <w:sz w:val="24"/>
          <w:szCs w:val="24"/>
        </w:rPr>
        <w:t xml:space="preserve">, pues como explico Forbes en el artículo de 2018 llamado </w:t>
      </w:r>
      <w:r w:rsidR="006704C3" w:rsidRPr="006704C3">
        <w:rPr>
          <w:rFonts w:ascii="Times New Roman" w:hAnsi="Times New Roman" w:cs="Times New Roman"/>
          <w:i/>
          <w:iCs/>
          <w:sz w:val="24"/>
          <w:szCs w:val="24"/>
        </w:rPr>
        <w:t>Why Agile Is Eating The World</w:t>
      </w:r>
      <w:r w:rsidR="006704C3">
        <w:rPr>
          <w:rFonts w:ascii="Times New Roman" w:hAnsi="Times New Roman" w:cs="Times New Roman"/>
          <w:i/>
          <w:iCs/>
          <w:sz w:val="24"/>
          <w:szCs w:val="24"/>
        </w:rPr>
        <w:t xml:space="preserve">, </w:t>
      </w:r>
      <w:r w:rsidR="006704C3">
        <w:rPr>
          <w:rFonts w:ascii="Times New Roman" w:hAnsi="Times New Roman" w:cs="Times New Roman"/>
          <w:sz w:val="24"/>
          <w:szCs w:val="24"/>
        </w:rPr>
        <w:t>el software no sería capaz de comerse al mundo si las empresas no trabajaran bajo una metodología que les permita ser adaptables, agiles y capaces. Lo que trata de decir este artículo es que el software solo llega a alcanzar su mayor potencial de éxito cuando la gente que está detrás del</w:t>
      </w:r>
      <w:r w:rsidR="0062674C">
        <w:rPr>
          <w:rFonts w:ascii="Times New Roman" w:hAnsi="Times New Roman" w:cs="Times New Roman"/>
          <w:sz w:val="24"/>
          <w:szCs w:val="24"/>
        </w:rPr>
        <w:t xml:space="preserve"> mismo</w:t>
      </w:r>
      <w:r w:rsidR="006704C3">
        <w:rPr>
          <w:rFonts w:ascii="Times New Roman" w:hAnsi="Times New Roman" w:cs="Times New Roman"/>
          <w:sz w:val="24"/>
          <w:szCs w:val="24"/>
        </w:rPr>
        <w:t xml:space="preserve"> </w:t>
      </w:r>
      <w:r w:rsidR="0062674C">
        <w:rPr>
          <w:rFonts w:ascii="Times New Roman" w:hAnsi="Times New Roman" w:cs="Times New Roman"/>
          <w:sz w:val="24"/>
          <w:szCs w:val="24"/>
        </w:rPr>
        <w:t>trabaja</w:t>
      </w:r>
      <w:r w:rsidR="006704C3">
        <w:rPr>
          <w:rFonts w:ascii="Times New Roman" w:hAnsi="Times New Roman" w:cs="Times New Roman"/>
          <w:sz w:val="24"/>
          <w:szCs w:val="24"/>
        </w:rPr>
        <w:t xml:space="preserve"> bajo una metodología ágil que les permite adaptarse a las </w:t>
      </w:r>
      <w:r w:rsidR="0062674C">
        <w:rPr>
          <w:rFonts w:ascii="Times New Roman" w:hAnsi="Times New Roman" w:cs="Times New Roman"/>
          <w:sz w:val="24"/>
          <w:szCs w:val="24"/>
        </w:rPr>
        <w:t>necesidades cambiantes</w:t>
      </w:r>
      <w:r w:rsidR="006704C3">
        <w:rPr>
          <w:rFonts w:ascii="Times New Roman" w:hAnsi="Times New Roman" w:cs="Times New Roman"/>
          <w:sz w:val="24"/>
          <w:szCs w:val="24"/>
        </w:rPr>
        <w:t xml:space="preserve">. Entonces primero tenemos una pandemia mundial la cual </w:t>
      </w:r>
      <w:r w:rsidR="0062674C">
        <w:rPr>
          <w:rFonts w:ascii="Times New Roman" w:hAnsi="Times New Roman" w:cs="Times New Roman"/>
          <w:sz w:val="24"/>
          <w:szCs w:val="24"/>
        </w:rPr>
        <w:t>ha</w:t>
      </w:r>
      <w:r w:rsidR="006704C3">
        <w:rPr>
          <w:rFonts w:ascii="Times New Roman" w:hAnsi="Times New Roman" w:cs="Times New Roman"/>
          <w:sz w:val="24"/>
          <w:szCs w:val="24"/>
        </w:rPr>
        <w:t xml:space="preserve"> </w:t>
      </w:r>
      <w:r w:rsidR="0062674C">
        <w:rPr>
          <w:rFonts w:ascii="Times New Roman" w:hAnsi="Times New Roman" w:cs="Times New Roman"/>
          <w:sz w:val="24"/>
          <w:szCs w:val="24"/>
        </w:rPr>
        <w:t>traído muchos problemas que nadie esperaba y segundo tenemos a la poderosa combinación de desarrollo de tecnología con metodologías agiles, claramente aplicando el segundo camino sobre el primero se tiene una oportunidad de éxito de disminuir el daño que ha causado la pandemia al sector laboral</w:t>
      </w:r>
      <w:r w:rsidR="00262EF6">
        <w:rPr>
          <w:rFonts w:ascii="Times New Roman" w:hAnsi="Times New Roman" w:cs="Times New Roman"/>
          <w:sz w:val="24"/>
          <w:szCs w:val="24"/>
        </w:rPr>
        <w:t xml:space="preserve"> de la industria aeroportuaria</w:t>
      </w:r>
      <w:r w:rsidR="0062674C">
        <w:rPr>
          <w:rFonts w:ascii="Times New Roman" w:hAnsi="Times New Roman" w:cs="Times New Roman"/>
          <w:sz w:val="24"/>
          <w:szCs w:val="24"/>
        </w:rPr>
        <w:t xml:space="preserve">. </w:t>
      </w:r>
    </w:p>
    <w:p w14:paraId="722B9C82" w14:textId="5BB4AED0" w:rsidR="00F77452" w:rsidRPr="00F77452" w:rsidRDefault="00F77452" w:rsidP="007E627C">
      <w:pPr>
        <w:ind w:firstLine="708"/>
        <w:jc w:val="both"/>
        <w:rPr>
          <w:rFonts w:ascii="Times New Roman" w:hAnsi="Times New Roman" w:cs="Times New Roman"/>
          <w:sz w:val="24"/>
          <w:szCs w:val="24"/>
        </w:rPr>
      </w:pPr>
      <w:r w:rsidRPr="00F77452">
        <w:rPr>
          <w:rFonts w:ascii="Times New Roman" w:hAnsi="Times New Roman" w:cs="Times New Roman"/>
          <w:sz w:val="24"/>
          <w:szCs w:val="24"/>
        </w:rPr>
        <w:t xml:space="preserve">Actualmente en el aeropuerto hay algunas empresas las cuales se dedican a </w:t>
      </w:r>
      <w:r w:rsidR="003A2B63" w:rsidRPr="00F77452">
        <w:rPr>
          <w:rFonts w:ascii="Times New Roman" w:hAnsi="Times New Roman" w:cs="Times New Roman"/>
          <w:sz w:val="24"/>
          <w:szCs w:val="24"/>
        </w:rPr>
        <w:t xml:space="preserve">brindar </w:t>
      </w:r>
      <w:r w:rsidR="003A2B63">
        <w:rPr>
          <w:rFonts w:ascii="Times New Roman" w:hAnsi="Times New Roman" w:cs="Times New Roman"/>
          <w:sz w:val="24"/>
          <w:szCs w:val="24"/>
        </w:rPr>
        <w:t>servicios</w:t>
      </w:r>
      <w:r>
        <w:rPr>
          <w:rFonts w:ascii="Times New Roman" w:hAnsi="Times New Roman" w:cs="Times New Roman"/>
          <w:sz w:val="24"/>
          <w:szCs w:val="24"/>
        </w:rPr>
        <w:t xml:space="preserve"> </w:t>
      </w:r>
      <w:r w:rsidRPr="00F77452">
        <w:rPr>
          <w:rFonts w:ascii="Times New Roman" w:hAnsi="Times New Roman" w:cs="Times New Roman"/>
          <w:sz w:val="24"/>
          <w:szCs w:val="24"/>
        </w:rPr>
        <w:t xml:space="preserve">básicos de aeronáutica a las diferentes aerolíneas que tienen presencia </w:t>
      </w:r>
      <w:r w:rsidR="003A2B63" w:rsidRPr="00F77452">
        <w:rPr>
          <w:rFonts w:ascii="Times New Roman" w:hAnsi="Times New Roman" w:cs="Times New Roman"/>
          <w:sz w:val="24"/>
          <w:szCs w:val="24"/>
        </w:rPr>
        <w:t xml:space="preserve">en </w:t>
      </w:r>
      <w:r w:rsidR="003A2B63">
        <w:rPr>
          <w:rFonts w:ascii="Times New Roman" w:hAnsi="Times New Roman" w:cs="Times New Roman"/>
          <w:sz w:val="24"/>
          <w:szCs w:val="24"/>
        </w:rPr>
        <w:t>Guatemala</w:t>
      </w:r>
      <w:r w:rsidRPr="00F77452">
        <w:rPr>
          <w:rFonts w:ascii="Times New Roman" w:hAnsi="Times New Roman" w:cs="Times New Roman"/>
          <w:sz w:val="24"/>
          <w:szCs w:val="24"/>
        </w:rPr>
        <w:t>, ya que</w:t>
      </w:r>
      <w:r w:rsidR="003A2B63">
        <w:rPr>
          <w:rFonts w:ascii="Times New Roman" w:hAnsi="Times New Roman" w:cs="Times New Roman"/>
          <w:sz w:val="24"/>
          <w:szCs w:val="24"/>
        </w:rPr>
        <w:t xml:space="preserve"> </w:t>
      </w:r>
      <w:r w:rsidRPr="00F77452">
        <w:rPr>
          <w:rFonts w:ascii="Times New Roman" w:hAnsi="Times New Roman" w:cs="Times New Roman"/>
          <w:sz w:val="24"/>
          <w:szCs w:val="24"/>
        </w:rPr>
        <w:t xml:space="preserve">para esas aerolíneas es demasiado caro tener una sede </w:t>
      </w:r>
      <w:r w:rsidR="003A2B63" w:rsidRPr="00F77452">
        <w:rPr>
          <w:rFonts w:ascii="Times New Roman" w:hAnsi="Times New Roman" w:cs="Times New Roman"/>
          <w:sz w:val="24"/>
          <w:szCs w:val="24"/>
        </w:rPr>
        <w:t xml:space="preserve">como </w:t>
      </w:r>
      <w:r w:rsidR="003A2B63">
        <w:rPr>
          <w:rFonts w:ascii="Times New Roman" w:hAnsi="Times New Roman" w:cs="Times New Roman"/>
          <w:sz w:val="24"/>
          <w:szCs w:val="24"/>
        </w:rPr>
        <w:t>tal</w:t>
      </w:r>
      <w:r w:rsidRPr="00F77452">
        <w:rPr>
          <w:rFonts w:ascii="Times New Roman" w:hAnsi="Times New Roman" w:cs="Times New Roman"/>
          <w:sz w:val="24"/>
          <w:szCs w:val="24"/>
        </w:rPr>
        <w:t xml:space="preserve"> en</w:t>
      </w:r>
      <w:r w:rsidR="003A2B63">
        <w:rPr>
          <w:rFonts w:ascii="Times New Roman" w:hAnsi="Times New Roman" w:cs="Times New Roman"/>
          <w:sz w:val="24"/>
          <w:szCs w:val="24"/>
        </w:rPr>
        <w:t xml:space="preserve"> el país</w:t>
      </w:r>
      <w:r w:rsidR="00DA25DE">
        <w:rPr>
          <w:rFonts w:ascii="Times New Roman" w:hAnsi="Times New Roman" w:cs="Times New Roman"/>
          <w:sz w:val="24"/>
          <w:szCs w:val="24"/>
        </w:rPr>
        <w:t xml:space="preserve"> y</w:t>
      </w:r>
      <w:r w:rsidRPr="00F77452">
        <w:rPr>
          <w:rFonts w:ascii="Times New Roman" w:hAnsi="Times New Roman" w:cs="Times New Roman"/>
          <w:sz w:val="24"/>
          <w:szCs w:val="24"/>
        </w:rPr>
        <w:t xml:space="preserve"> prefiere</w:t>
      </w:r>
      <w:r w:rsidR="003A2B63">
        <w:rPr>
          <w:rFonts w:ascii="Times New Roman" w:hAnsi="Times New Roman" w:cs="Times New Roman"/>
          <w:sz w:val="24"/>
          <w:szCs w:val="24"/>
        </w:rPr>
        <w:t xml:space="preserve">n </w:t>
      </w:r>
      <w:r w:rsidRPr="00F77452">
        <w:rPr>
          <w:rFonts w:ascii="Times New Roman" w:hAnsi="Times New Roman" w:cs="Times New Roman"/>
          <w:sz w:val="24"/>
          <w:szCs w:val="24"/>
        </w:rPr>
        <w:t>contratar una de estas compañías terceras para poder tener esos servicios que necesitan para</w:t>
      </w:r>
      <w:r w:rsidR="003A2B63">
        <w:rPr>
          <w:rFonts w:ascii="Times New Roman" w:hAnsi="Times New Roman" w:cs="Times New Roman"/>
          <w:sz w:val="24"/>
          <w:szCs w:val="24"/>
        </w:rPr>
        <w:t xml:space="preserve"> </w:t>
      </w:r>
      <w:r w:rsidRPr="00F77452">
        <w:rPr>
          <w:rFonts w:ascii="Times New Roman" w:hAnsi="Times New Roman" w:cs="Times New Roman"/>
          <w:sz w:val="24"/>
          <w:szCs w:val="24"/>
        </w:rPr>
        <w:t xml:space="preserve">sus clientes en el país. Una de estas compañías es Laats, empresa con la cual </w:t>
      </w:r>
      <w:r>
        <w:rPr>
          <w:rFonts w:ascii="Times New Roman" w:hAnsi="Times New Roman" w:cs="Times New Roman"/>
          <w:sz w:val="24"/>
          <w:szCs w:val="24"/>
        </w:rPr>
        <w:t>trabaj</w:t>
      </w:r>
      <w:r w:rsidR="003A2B63">
        <w:rPr>
          <w:rFonts w:ascii="Times New Roman" w:hAnsi="Times New Roman" w:cs="Times New Roman"/>
          <w:sz w:val="24"/>
          <w:szCs w:val="24"/>
        </w:rPr>
        <w:t>é</w:t>
      </w:r>
      <w:r w:rsidRPr="00F77452">
        <w:rPr>
          <w:rFonts w:ascii="Times New Roman" w:hAnsi="Times New Roman" w:cs="Times New Roman"/>
          <w:sz w:val="24"/>
          <w:szCs w:val="24"/>
        </w:rPr>
        <w:t xml:space="preserve"> este proyecto. Laats es la empresa que tiene más clientes de todas las empresas que se dedican a este tipo de servicios en el aeropuerto, entre estos clientes podemos encontrar aerolíneas</w:t>
      </w:r>
      <w:r w:rsidR="003A2B63">
        <w:rPr>
          <w:rFonts w:ascii="Times New Roman" w:hAnsi="Times New Roman" w:cs="Times New Roman"/>
          <w:sz w:val="24"/>
          <w:szCs w:val="24"/>
        </w:rPr>
        <w:t xml:space="preserve"> </w:t>
      </w:r>
      <w:r w:rsidRPr="00F77452">
        <w:rPr>
          <w:rFonts w:ascii="Times New Roman" w:hAnsi="Times New Roman" w:cs="Times New Roman"/>
          <w:sz w:val="24"/>
          <w:szCs w:val="24"/>
        </w:rPr>
        <w:t>conocidas como Aeroméxico o Copa.</w:t>
      </w:r>
      <w:r w:rsidR="0027278B">
        <w:rPr>
          <w:rFonts w:ascii="Times New Roman" w:hAnsi="Times New Roman" w:cs="Times New Roman"/>
          <w:sz w:val="24"/>
          <w:szCs w:val="24"/>
        </w:rPr>
        <w:t xml:space="preserve"> Claro este sector no fue ajeno a los problemas causados en el sector laboral que la pandemia trajo. </w:t>
      </w:r>
    </w:p>
    <w:p w14:paraId="0EA1CB17" w14:textId="53048C8B" w:rsidR="00262EF6" w:rsidRDefault="00F77452" w:rsidP="00262EF6">
      <w:pPr>
        <w:ind w:firstLine="708"/>
        <w:jc w:val="both"/>
        <w:rPr>
          <w:rFonts w:ascii="Times New Roman" w:hAnsi="Times New Roman" w:cs="Times New Roman"/>
          <w:sz w:val="24"/>
          <w:szCs w:val="24"/>
        </w:rPr>
      </w:pPr>
      <w:r w:rsidRPr="00F77452">
        <w:rPr>
          <w:rFonts w:ascii="Times New Roman" w:hAnsi="Times New Roman" w:cs="Times New Roman"/>
          <w:sz w:val="24"/>
          <w:szCs w:val="24"/>
        </w:rPr>
        <w:t xml:space="preserve">Por la diversidad de clientes con las que Laats puede trabajar, </w:t>
      </w:r>
      <w:r>
        <w:rPr>
          <w:rFonts w:ascii="Times New Roman" w:hAnsi="Times New Roman" w:cs="Times New Roman"/>
          <w:sz w:val="24"/>
          <w:szCs w:val="24"/>
        </w:rPr>
        <w:t>la empresa</w:t>
      </w:r>
      <w:r w:rsidRPr="00F77452">
        <w:rPr>
          <w:rFonts w:ascii="Times New Roman" w:hAnsi="Times New Roman" w:cs="Times New Roman"/>
          <w:sz w:val="24"/>
          <w:szCs w:val="24"/>
        </w:rPr>
        <w:t xml:space="preserve"> requ</w:t>
      </w:r>
      <w:r>
        <w:rPr>
          <w:rFonts w:ascii="Times New Roman" w:hAnsi="Times New Roman" w:cs="Times New Roman"/>
          <w:sz w:val="24"/>
          <w:szCs w:val="24"/>
        </w:rPr>
        <w:t>iere poder</w:t>
      </w:r>
      <w:r w:rsidR="003A2B63">
        <w:rPr>
          <w:rFonts w:ascii="Times New Roman" w:hAnsi="Times New Roman" w:cs="Times New Roman"/>
          <w:sz w:val="24"/>
          <w:szCs w:val="24"/>
        </w:rPr>
        <w:t xml:space="preserve"> </w:t>
      </w:r>
      <w:r>
        <w:rPr>
          <w:rFonts w:ascii="Times New Roman" w:hAnsi="Times New Roman" w:cs="Times New Roman"/>
          <w:sz w:val="24"/>
          <w:szCs w:val="24"/>
        </w:rPr>
        <w:t xml:space="preserve">brindar </w:t>
      </w:r>
      <w:r w:rsidR="003A2B63" w:rsidRPr="00F77452">
        <w:rPr>
          <w:rFonts w:ascii="Times New Roman" w:hAnsi="Times New Roman" w:cs="Times New Roman"/>
          <w:sz w:val="24"/>
          <w:szCs w:val="24"/>
        </w:rPr>
        <w:t>diferentes tipos</w:t>
      </w:r>
      <w:r w:rsidRPr="00F77452">
        <w:rPr>
          <w:rFonts w:ascii="Times New Roman" w:hAnsi="Times New Roman" w:cs="Times New Roman"/>
          <w:sz w:val="24"/>
          <w:szCs w:val="24"/>
        </w:rPr>
        <w:t xml:space="preserve"> de servicios, es por eso que Laats se subdivide en diferentes</w:t>
      </w:r>
      <w:r w:rsidR="003A2B63">
        <w:rPr>
          <w:rFonts w:ascii="Times New Roman" w:hAnsi="Times New Roman" w:cs="Times New Roman"/>
          <w:sz w:val="24"/>
          <w:szCs w:val="24"/>
        </w:rPr>
        <w:t xml:space="preserve"> </w:t>
      </w:r>
      <w:r w:rsidRPr="00F77452">
        <w:rPr>
          <w:rFonts w:ascii="Times New Roman" w:hAnsi="Times New Roman" w:cs="Times New Roman"/>
          <w:sz w:val="24"/>
          <w:szCs w:val="24"/>
        </w:rPr>
        <w:t>departamentos</w:t>
      </w:r>
      <w:r w:rsidR="00DA25DE">
        <w:rPr>
          <w:rFonts w:ascii="Times New Roman" w:hAnsi="Times New Roman" w:cs="Times New Roman"/>
          <w:sz w:val="24"/>
          <w:szCs w:val="24"/>
        </w:rPr>
        <w:t>.</w:t>
      </w:r>
      <w:r w:rsidRPr="00F77452">
        <w:rPr>
          <w:rFonts w:ascii="Times New Roman" w:hAnsi="Times New Roman" w:cs="Times New Roman"/>
          <w:sz w:val="24"/>
          <w:szCs w:val="24"/>
        </w:rPr>
        <w:t xml:space="preserve"> </w:t>
      </w:r>
      <w:r w:rsidR="00DA25DE">
        <w:rPr>
          <w:rFonts w:ascii="Times New Roman" w:hAnsi="Times New Roman" w:cs="Times New Roman"/>
          <w:sz w:val="24"/>
          <w:szCs w:val="24"/>
        </w:rPr>
        <w:t>P</w:t>
      </w:r>
      <w:r w:rsidRPr="00F77452">
        <w:rPr>
          <w:rFonts w:ascii="Times New Roman" w:hAnsi="Times New Roman" w:cs="Times New Roman"/>
          <w:sz w:val="24"/>
          <w:szCs w:val="24"/>
        </w:rPr>
        <w:t>ara este proyecto se trabaj</w:t>
      </w:r>
      <w:r w:rsidR="003A2B63">
        <w:rPr>
          <w:rFonts w:ascii="Times New Roman" w:hAnsi="Times New Roman" w:cs="Times New Roman"/>
          <w:sz w:val="24"/>
          <w:szCs w:val="24"/>
        </w:rPr>
        <w:t>ó</w:t>
      </w:r>
      <w:r w:rsidRPr="00F77452">
        <w:rPr>
          <w:rFonts w:ascii="Times New Roman" w:hAnsi="Times New Roman" w:cs="Times New Roman"/>
          <w:sz w:val="24"/>
          <w:szCs w:val="24"/>
        </w:rPr>
        <w:t xml:space="preserve"> con </w:t>
      </w:r>
      <w:r w:rsidR="003A2B63" w:rsidRPr="00F77452">
        <w:rPr>
          <w:rFonts w:ascii="Times New Roman" w:hAnsi="Times New Roman" w:cs="Times New Roman"/>
          <w:sz w:val="24"/>
          <w:szCs w:val="24"/>
        </w:rPr>
        <w:t xml:space="preserve">7 </w:t>
      </w:r>
      <w:r w:rsidR="003A2B63">
        <w:rPr>
          <w:rFonts w:ascii="Times New Roman" w:hAnsi="Times New Roman" w:cs="Times New Roman"/>
          <w:sz w:val="24"/>
          <w:szCs w:val="24"/>
        </w:rPr>
        <w:t>departamentos</w:t>
      </w:r>
      <w:r w:rsidRPr="00F77452">
        <w:rPr>
          <w:rFonts w:ascii="Times New Roman" w:hAnsi="Times New Roman" w:cs="Times New Roman"/>
          <w:sz w:val="24"/>
          <w:szCs w:val="24"/>
        </w:rPr>
        <w:t>,</w:t>
      </w:r>
      <w:r w:rsidR="00014430">
        <w:rPr>
          <w:rFonts w:ascii="Times New Roman" w:hAnsi="Times New Roman" w:cs="Times New Roman"/>
          <w:sz w:val="24"/>
          <w:szCs w:val="24"/>
        </w:rPr>
        <w:t xml:space="preserve"> estos departamentos fueron CCO, SAP, SEC, CGO, PXS, Manto y FBO,</w:t>
      </w:r>
      <w:r w:rsidRPr="00F77452">
        <w:rPr>
          <w:rFonts w:ascii="Times New Roman" w:hAnsi="Times New Roman" w:cs="Times New Roman"/>
          <w:sz w:val="24"/>
          <w:szCs w:val="24"/>
        </w:rPr>
        <w:t xml:space="preserve"> cada</w:t>
      </w:r>
      <w:r w:rsidR="003A2B63">
        <w:rPr>
          <w:rFonts w:ascii="Times New Roman" w:hAnsi="Times New Roman" w:cs="Times New Roman"/>
          <w:sz w:val="24"/>
          <w:szCs w:val="24"/>
        </w:rPr>
        <w:t xml:space="preserve"> </w:t>
      </w:r>
      <w:r w:rsidRPr="00F77452">
        <w:rPr>
          <w:rFonts w:ascii="Times New Roman" w:hAnsi="Times New Roman" w:cs="Times New Roman"/>
          <w:sz w:val="24"/>
          <w:szCs w:val="24"/>
        </w:rPr>
        <w:t xml:space="preserve">uno de estos departamentos </w:t>
      </w:r>
      <w:r w:rsidR="003A2B63" w:rsidRPr="00F77452">
        <w:rPr>
          <w:rFonts w:ascii="Times New Roman" w:hAnsi="Times New Roman" w:cs="Times New Roman"/>
          <w:sz w:val="24"/>
          <w:szCs w:val="24"/>
        </w:rPr>
        <w:t>buscab</w:t>
      </w:r>
      <w:r w:rsidR="003A2B63">
        <w:rPr>
          <w:rFonts w:ascii="Times New Roman" w:hAnsi="Times New Roman" w:cs="Times New Roman"/>
          <w:sz w:val="24"/>
          <w:szCs w:val="24"/>
        </w:rPr>
        <w:t>an</w:t>
      </w:r>
      <w:r w:rsidRPr="00F77452">
        <w:rPr>
          <w:rFonts w:ascii="Times New Roman" w:hAnsi="Times New Roman" w:cs="Times New Roman"/>
          <w:sz w:val="24"/>
          <w:szCs w:val="24"/>
        </w:rPr>
        <w:t xml:space="preserve"> adaptarse a los nuevos tiempos, </w:t>
      </w:r>
      <w:r w:rsidR="003A2B63">
        <w:rPr>
          <w:rFonts w:ascii="Times New Roman" w:hAnsi="Times New Roman" w:cs="Times New Roman"/>
          <w:sz w:val="24"/>
          <w:szCs w:val="24"/>
        </w:rPr>
        <w:t>automatizando</w:t>
      </w:r>
      <w:r w:rsidRPr="00F77452">
        <w:rPr>
          <w:rFonts w:ascii="Times New Roman" w:hAnsi="Times New Roman" w:cs="Times New Roman"/>
          <w:sz w:val="24"/>
          <w:szCs w:val="24"/>
        </w:rPr>
        <w:t xml:space="preserve"> y </w:t>
      </w:r>
      <w:r w:rsidR="003A2B63">
        <w:rPr>
          <w:rFonts w:ascii="Times New Roman" w:hAnsi="Times New Roman" w:cs="Times New Roman"/>
          <w:sz w:val="24"/>
          <w:szCs w:val="24"/>
        </w:rPr>
        <w:t>llevando</w:t>
      </w:r>
      <w:r w:rsidRPr="00F77452">
        <w:rPr>
          <w:rFonts w:ascii="Times New Roman" w:hAnsi="Times New Roman" w:cs="Times New Roman"/>
          <w:sz w:val="24"/>
          <w:szCs w:val="24"/>
        </w:rPr>
        <w:t xml:space="preserve"> un</w:t>
      </w:r>
      <w:r w:rsidR="003A2B63">
        <w:rPr>
          <w:rFonts w:ascii="Times New Roman" w:hAnsi="Times New Roman" w:cs="Times New Roman"/>
          <w:sz w:val="24"/>
          <w:szCs w:val="24"/>
        </w:rPr>
        <w:t xml:space="preserve"> </w:t>
      </w:r>
      <w:r w:rsidRPr="00F77452">
        <w:rPr>
          <w:rFonts w:ascii="Times New Roman" w:hAnsi="Times New Roman" w:cs="Times New Roman"/>
          <w:sz w:val="24"/>
          <w:szCs w:val="24"/>
        </w:rPr>
        <w:t xml:space="preserve">registro de sus procesos. </w:t>
      </w:r>
      <w:r w:rsidR="0027278B">
        <w:rPr>
          <w:rFonts w:ascii="Times New Roman" w:hAnsi="Times New Roman" w:cs="Times New Roman"/>
          <w:sz w:val="24"/>
          <w:szCs w:val="24"/>
        </w:rPr>
        <w:t xml:space="preserve">También se </w:t>
      </w:r>
      <w:r w:rsidR="003D1864">
        <w:rPr>
          <w:rFonts w:ascii="Times New Roman" w:hAnsi="Times New Roman" w:cs="Times New Roman"/>
          <w:sz w:val="24"/>
          <w:szCs w:val="24"/>
        </w:rPr>
        <w:t>trabajó</w:t>
      </w:r>
      <w:r w:rsidR="0027278B">
        <w:rPr>
          <w:rFonts w:ascii="Times New Roman" w:hAnsi="Times New Roman" w:cs="Times New Roman"/>
          <w:sz w:val="24"/>
          <w:szCs w:val="24"/>
        </w:rPr>
        <w:t xml:space="preserve"> junto al departamento de calidad, </w:t>
      </w:r>
      <w:r w:rsidR="006B15F2">
        <w:rPr>
          <w:rFonts w:ascii="Times New Roman" w:hAnsi="Times New Roman" w:cs="Times New Roman"/>
          <w:sz w:val="24"/>
          <w:szCs w:val="24"/>
        </w:rPr>
        <w:t>que se encargó de supervisar y validar el desarrollo de las aplicaciones.</w:t>
      </w:r>
      <w:r w:rsidR="00326976">
        <w:rPr>
          <w:rFonts w:ascii="Times New Roman" w:hAnsi="Times New Roman" w:cs="Times New Roman"/>
          <w:sz w:val="24"/>
          <w:szCs w:val="24"/>
        </w:rPr>
        <w:t xml:space="preserve"> </w:t>
      </w:r>
      <w:r w:rsidR="006B15F2">
        <w:rPr>
          <w:rFonts w:ascii="Times New Roman" w:hAnsi="Times New Roman" w:cs="Times New Roman"/>
          <w:sz w:val="24"/>
          <w:szCs w:val="24"/>
        </w:rPr>
        <w:t>J</w:t>
      </w:r>
      <w:r w:rsidR="0027278B">
        <w:rPr>
          <w:rFonts w:ascii="Times New Roman" w:hAnsi="Times New Roman" w:cs="Times New Roman"/>
          <w:sz w:val="24"/>
          <w:szCs w:val="24"/>
        </w:rPr>
        <w:t xml:space="preserve">unto con ellos se </w:t>
      </w:r>
      <w:r w:rsidR="003D1864">
        <w:rPr>
          <w:rFonts w:ascii="Times New Roman" w:hAnsi="Times New Roman" w:cs="Times New Roman"/>
          <w:sz w:val="24"/>
          <w:szCs w:val="24"/>
        </w:rPr>
        <w:t>buscó</w:t>
      </w:r>
      <w:r w:rsidR="0027278B">
        <w:rPr>
          <w:rFonts w:ascii="Times New Roman" w:hAnsi="Times New Roman" w:cs="Times New Roman"/>
          <w:sz w:val="24"/>
          <w:szCs w:val="24"/>
        </w:rPr>
        <w:t xml:space="preserve"> mejorar y adaptar de la mejor manera posible el camino por el cual el proyecto iba a tomar. </w:t>
      </w:r>
    </w:p>
    <w:p w14:paraId="04344FCD" w14:textId="76A76623" w:rsidR="00262EF6" w:rsidRDefault="00262EF6" w:rsidP="00262EF6">
      <w:pPr>
        <w:ind w:firstLine="708"/>
        <w:jc w:val="both"/>
        <w:rPr>
          <w:rFonts w:ascii="Times New Roman" w:hAnsi="Times New Roman" w:cs="Times New Roman"/>
          <w:sz w:val="24"/>
          <w:szCs w:val="24"/>
        </w:rPr>
      </w:pPr>
      <w:bookmarkStart w:id="4" w:name="_Hlk83329360"/>
      <w:r>
        <w:rPr>
          <w:rFonts w:ascii="Times New Roman" w:hAnsi="Times New Roman" w:cs="Times New Roman"/>
          <w:sz w:val="24"/>
          <w:szCs w:val="24"/>
        </w:rPr>
        <w:lastRenderedPageBreak/>
        <w:t xml:space="preserve">Finalmente se logró que </w:t>
      </w:r>
      <w:r w:rsidR="00DA25DE">
        <w:rPr>
          <w:rFonts w:ascii="Times New Roman" w:hAnsi="Times New Roman" w:cs="Times New Roman"/>
          <w:sz w:val="24"/>
          <w:szCs w:val="24"/>
        </w:rPr>
        <w:t>la</w:t>
      </w:r>
      <w:r w:rsidR="00326976">
        <w:rPr>
          <w:rFonts w:ascii="Times New Roman" w:hAnsi="Times New Roman" w:cs="Times New Roman"/>
          <w:sz w:val="24"/>
          <w:szCs w:val="24"/>
        </w:rPr>
        <w:t xml:space="preserve"> </w:t>
      </w:r>
      <w:r>
        <w:rPr>
          <w:rFonts w:ascii="Times New Roman" w:hAnsi="Times New Roman" w:cs="Times New Roman"/>
          <w:sz w:val="24"/>
          <w:szCs w:val="24"/>
        </w:rPr>
        <w:t xml:space="preserve">mayoría de </w:t>
      </w:r>
      <w:r w:rsidR="00C92F75">
        <w:rPr>
          <w:rFonts w:ascii="Times New Roman" w:hAnsi="Times New Roman" w:cs="Times New Roman"/>
          <w:sz w:val="24"/>
          <w:szCs w:val="24"/>
        </w:rPr>
        <w:t>trabajadores que vendrían actuando como los usuarios del proyecto aceptaran</w:t>
      </w:r>
      <w:r>
        <w:rPr>
          <w:rFonts w:ascii="Times New Roman" w:hAnsi="Times New Roman" w:cs="Times New Roman"/>
          <w:sz w:val="24"/>
          <w:szCs w:val="24"/>
        </w:rPr>
        <w:t xml:space="preserve"> </w:t>
      </w:r>
      <w:r w:rsidR="00C92F75">
        <w:rPr>
          <w:rFonts w:ascii="Times New Roman" w:hAnsi="Times New Roman" w:cs="Times New Roman"/>
          <w:sz w:val="24"/>
          <w:szCs w:val="24"/>
        </w:rPr>
        <w:t>ser parte de esta evolución en sus trabajos</w:t>
      </w:r>
      <w:r>
        <w:rPr>
          <w:rFonts w:ascii="Times New Roman" w:hAnsi="Times New Roman" w:cs="Times New Roman"/>
          <w:sz w:val="24"/>
          <w:szCs w:val="24"/>
        </w:rPr>
        <w:t xml:space="preserve">, pues la mayoría demostraron una actitud positiva ante </w:t>
      </w:r>
      <w:r w:rsidR="00C92F75">
        <w:rPr>
          <w:rFonts w:ascii="Times New Roman" w:hAnsi="Times New Roman" w:cs="Times New Roman"/>
          <w:sz w:val="24"/>
          <w:szCs w:val="24"/>
        </w:rPr>
        <w:t>el proceso</w:t>
      </w:r>
      <w:r>
        <w:rPr>
          <w:rFonts w:ascii="Times New Roman" w:hAnsi="Times New Roman" w:cs="Times New Roman"/>
          <w:sz w:val="24"/>
          <w:szCs w:val="24"/>
        </w:rPr>
        <w:t xml:space="preserve">, si bien el proceso de aprendizaje para que todos los trabajadores terminaran realmente de adaptarse </w:t>
      </w:r>
      <w:r w:rsidR="00C92F75">
        <w:rPr>
          <w:rFonts w:ascii="Times New Roman" w:hAnsi="Times New Roman" w:cs="Times New Roman"/>
          <w:sz w:val="24"/>
          <w:szCs w:val="24"/>
        </w:rPr>
        <w:t xml:space="preserve">a estos cambios los cuales implicaron interactuar y aprender a usar nuevas tecnologías, llevo algunas semanas, la mayoría fueron capaces de usar con eficiencia la solución que se presentara en este proyecto. </w:t>
      </w:r>
    </w:p>
    <w:bookmarkEnd w:id="4"/>
    <w:p w14:paraId="0FBDECDB" w14:textId="7A3CF1F2" w:rsidR="00262EF6" w:rsidRDefault="00262EF6" w:rsidP="00C532CE">
      <w:pPr>
        <w:ind w:firstLine="708"/>
        <w:jc w:val="both"/>
        <w:rPr>
          <w:rFonts w:ascii="Times New Roman" w:hAnsi="Times New Roman" w:cs="Times New Roman"/>
          <w:sz w:val="24"/>
          <w:szCs w:val="24"/>
        </w:rPr>
      </w:pPr>
    </w:p>
    <w:p w14:paraId="0F1ABFD0" w14:textId="103D3B73" w:rsidR="00C92F75" w:rsidRDefault="00C92F75" w:rsidP="00C532CE">
      <w:pPr>
        <w:ind w:firstLine="708"/>
        <w:jc w:val="both"/>
        <w:rPr>
          <w:rFonts w:ascii="Times New Roman" w:hAnsi="Times New Roman" w:cs="Times New Roman"/>
          <w:sz w:val="24"/>
          <w:szCs w:val="24"/>
        </w:rPr>
      </w:pPr>
    </w:p>
    <w:p w14:paraId="181E56B0" w14:textId="5EF06258" w:rsidR="00C92F75" w:rsidRDefault="00C92F75" w:rsidP="00C532CE">
      <w:pPr>
        <w:ind w:firstLine="708"/>
        <w:jc w:val="both"/>
        <w:rPr>
          <w:rFonts w:ascii="Times New Roman" w:hAnsi="Times New Roman" w:cs="Times New Roman"/>
          <w:sz w:val="24"/>
          <w:szCs w:val="24"/>
        </w:rPr>
      </w:pPr>
    </w:p>
    <w:p w14:paraId="46F9C3F4" w14:textId="76DF3663" w:rsidR="00C92F75" w:rsidRDefault="00C92F75" w:rsidP="00C532CE">
      <w:pPr>
        <w:ind w:firstLine="708"/>
        <w:jc w:val="both"/>
        <w:rPr>
          <w:rFonts w:ascii="Times New Roman" w:hAnsi="Times New Roman" w:cs="Times New Roman"/>
          <w:sz w:val="24"/>
          <w:szCs w:val="24"/>
        </w:rPr>
      </w:pPr>
    </w:p>
    <w:p w14:paraId="6C36707E" w14:textId="7F868DC7" w:rsidR="00C92F75" w:rsidRDefault="00C92F75" w:rsidP="00C532CE">
      <w:pPr>
        <w:ind w:firstLine="708"/>
        <w:jc w:val="both"/>
        <w:rPr>
          <w:rFonts w:ascii="Times New Roman" w:hAnsi="Times New Roman" w:cs="Times New Roman"/>
          <w:sz w:val="24"/>
          <w:szCs w:val="24"/>
        </w:rPr>
      </w:pPr>
    </w:p>
    <w:p w14:paraId="67F9FCCF" w14:textId="7C64723A" w:rsidR="00C92F75" w:rsidRDefault="00C92F75" w:rsidP="00C532CE">
      <w:pPr>
        <w:ind w:firstLine="708"/>
        <w:jc w:val="both"/>
        <w:rPr>
          <w:rFonts w:ascii="Times New Roman" w:hAnsi="Times New Roman" w:cs="Times New Roman"/>
          <w:sz w:val="24"/>
          <w:szCs w:val="24"/>
        </w:rPr>
      </w:pPr>
    </w:p>
    <w:p w14:paraId="347F23E4" w14:textId="0C90AF62" w:rsidR="00C92F75" w:rsidRDefault="00C92F75" w:rsidP="00C532CE">
      <w:pPr>
        <w:ind w:firstLine="708"/>
        <w:jc w:val="both"/>
        <w:rPr>
          <w:rFonts w:ascii="Times New Roman" w:hAnsi="Times New Roman" w:cs="Times New Roman"/>
          <w:sz w:val="24"/>
          <w:szCs w:val="24"/>
        </w:rPr>
      </w:pPr>
    </w:p>
    <w:p w14:paraId="25A4F601" w14:textId="447E4F11" w:rsidR="00C92F75" w:rsidRDefault="00C92F75" w:rsidP="00C532CE">
      <w:pPr>
        <w:ind w:firstLine="708"/>
        <w:jc w:val="both"/>
        <w:rPr>
          <w:rFonts w:ascii="Times New Roman" w:hAnsi="Times New Roman" w:cs="Times New Roman"/>
          <w:sz w:val="24"/>
          <w:szCs w:val="24"/>
        </w:rPr>
      </w:pPr>
    </w:p>
    <w:p w14:paraId="3CAC1CB0" w14:textId="31D559CA" w:rsidR="00C92F75" w:rsidRDefault="00C92F75" w:rsidP="00C532CE">
      <w:pPr>
        <w:ind w:firstLine="708"/>
        <w:jc w:val="both"/>
        <w:rPr>
          <w:rFonts w:ascii="Times New Roman" w:hAnsi="Times New Roman" w:cs="Times New Roman"/>
          <w:sz w:val="24"/>
          <w:szCs w:val="24"/>
        </w:rPr>
      </w:pPr>
    </w:p>
    <w:p w14:paraId="60E269A8" w14:textId="68FC329D" w:rsidR="00C92F75" w:rsidRDefault="00C92F75" w:rsidP="00C532CE">
      <w:pPr>
        <w:ind w:firstLine="708"/>
        <w:jc w:val="both"/>
        <w:rPr>
          <w:rFonts w:ascii="Times New Roman" w:hAnsi="Times New Roman" w:cs="Times New Roman"/>
          <w:sz w:val="24"/>
          <w:szCs w:val="24"/>
        </w:rPr>
      </w:pPr>
    </w:p>
    <w:p w14:paraId="2E2E900C" w14:textId="4B58DC1F" w:rsidR="00C92F75" w:rsidRDefault="00C92F75" w:rsidP="00C532CE">
      <w:pPr>
        <w:ind w:firstLine="708"/>
        <w:jc w:val="both"/>
        <w:rPr>
          <w:rFonts w:ascii="Times New Roman" w:hAnsi="Times New Roman" w:cs="Times New Roman"/>
          <w:sz w:val="24"/>
          <w:szCs w:val="24"/>
        </w:rPr>
      </w:pPr>
    </w:p>
    <w:p w14:paraId="2B018135" w14:textId="73C68FF7" w:rsidR="00C92F75" w:rsidRDefault="00C92F75" w:rsidP="00C532CE">
      <w:pPr>
        <w:ind w:firstLine="708"/>
        <w:jc w:val="both"/>
        <w:rPr>
          <w:rFonts w:ascii="Times New Roman" w:hAnsi="Times New Roman" w:cs="Times New Roman"/>
          <w:sz w:val="24"/>
          <w:szCs w:val="24"/>
        </w:rPr>
      </w:pPr>
    </w:p>
    <w:p w14:paraId="238DDC09" w14:textId="143F0EED" w:rsidR="00C92F75" w:rsidRDefault="00C92F75" w:rsidP="00C532CE">
      <w:pPr>
        <w:ind w:firstLine="708"/>
        <w:jc w:val="both"/>
        <w:rPr>
          <w:rFonts w:ascii="Times New Roman" w:hAnsi="Times New Roman" w:cs="Times New Roman"/>
          <w:sz w:val="24"/>
          <w:szCs w:val="24"/>
        </w:rPr>
      </w:pPr>
    </w:p>
    <w:p w14:paraId="522C62C7" w14:textId="0BD64D7A" w:rsidR="00C92F75" w:rsidRDefault="00C92F75" w:rsidP="00C532CE">
      <w:pPr>
        <w:ind w:firstLine="708"/>
        <w:jc w:val="both"/>
        <w:rPr>
          <w:rFonts w:ascii="Times New Roman" w:hAnsi="Times New Roman" w:cs="Times New Roman"/>
          <w:sz w:val="24"/>
          <w:szCs w:val="24"/>
        </w:rPr>
      </w:pPr>
    </w:p>
    <w:p w14:paraId="37670B5A" w14:textId="072B40DC" w:rsidR="00C92F75" w:rsidRDefault="00C92F75" w:rsidP="00C532CE">
      <w:pPr>
        <w:ind w:firstLine="708"/>
        <w:jc w:val="both"/>
        <w:rPr>
          <w:rFonts w:ascii="Times New Roman" w:hAnsi="Times New Roman" w:cs="Times New Roman"/>
          <w:sz w:val="24"/>
          <w:szCs w:val="24"/>
        </w:rPr>
      </w:pPr>
    </w:p>
    <w:p w14:paraId="2163DE23" w14:textId="0F4DB09F" w:rsidR="00C92F75" w:rsidRDefault="00C92F75" w:rsidP="00C532CE">
      <w:pPr>
        <w:ind w:firstLine="708"/>
        <w:jc w:val="both"/>
        <w:rPr>
          <w:rFonts w:ascii="Times New Roman" w:hAnsi="Times New Roman" w:cs="Times New Roman"/>
          <w:sz w:val="24"/>
          <w:szCs w:val="24"/>
        </w:rPr>
      </w:pPr>
    </w:p>
    <w:p w14:paraId="327D7750" w14:textId="125710B5" w:rsidR="00C92F75" w:rsidRDefault="00C92F75" w:rsidP="00C532CE">
      <w:pPr>
        <w:ind w:firstLine="708"/>
        <w:jc w:val="both"/>
        <w:rPr>
          <w:rFonts w:ascii="Times New Roman" w:hAnsi="Times New Roman" w:cs="Times New Roman"/>
          <w:sz w:val="24"/>
          <w:szCs w:val="24"/>
        </w:rPr>
      </w:pPr>
    </w:p>
    <w:p w14:paraId="31289EA9" w14:textId="7E5B87FE" w:rsidR="00C92F75" w:rsidRDefault="00C92F75" w:rsidP="00C532CE">
      <w:pPr>
        <w:ind w:firstLine="708"/>
        <w:jc w:val="both"/>
        <w:rPr>
          <w:rFonts w:ascii="Times New Roman" w:hAnsi="Times New Roman" w:cs="Times New Roman"/>
          <w:sz w:val="24"/>
          <w:szCs w:val="24"/>
        </w:rPr>
      </w:pPr>
    </w:p>
    <w:p w14:paraId="187D09DF" w14:textId="0FF06763" w:rsidR="00C92F75" w:rsidRDefault="00C92F75" w:rsidP="00C532CE">
      <w:pPr>
        <w:ind w:firstLine="708"/>
        <w:jc w:val="both"/>
        <w:rPr>
          <w:rFonts w:ascii="Times New Roman" w:hAnsi="Times New Roman" w:cs="Times New Roman"/>
          <w:sz w:val="24"/>
          <w:szCs w:val="24"/>
        </w:rPr>
      </w:pPr>
    </w:p>
    <w:p w14:paraId="14BAFD5C" w14:textId="64967555" w:rsidR="00C92F75" w:rsidRDefault="00C92F75" w:rsidP="00C532CE">
      <w:pPr>
        <w:ind w:firstLine="708"/>
        <w:jc w:val="both"/>
        <w:rPr>
          <w:rFonts w:ascii="Times New Roman" w:hAnsi="Times New Roman" w:cs="Times New Roman"/>
          <w:sz w:val="24"/>
          <w:szCs w:val="24"/>
        </w:rPr>
      </w:pPr>
    </w:p>
    <w:p w14:paraId="7B201F95" w14:textId="1A6891F0" w:rsidR="00C92F75" w:rsidRDefault="00C92F75" w:rsidP="00C532CE">
      <w:pPr>
        <w:ind w:firstLine="708"/>
        <w:jc w:val="both"/>
        <w:rPr>
          <w:rFonts w:ascii="Times New Roman" w:hAnsi="Times New Roman" w:cs="Times New Roman"/>
          <w:sz w:val="24"/>
          <w:szCs w:val="24"/>
        </w:rPr>
      </w:pPr>
    </w:p>
    <w:p w14:paraId="38B372F0" w14:textId="574D375B" w:rsidR="00C92F75" w:rsidRDefault="00C92F75" w:rsidP="00C532CE">
      <w:pPr>
        <w:ind w:firstLine="708"/>
        <w:jc w:val="both"/>
        <w:rPr>
          <w:rFonts w:ascii="Times New Roman" w:hAnsi="Times New Roman" w:cs="Times New Roman"/>
          <w:sz w:val="24"/>
          <w:szCs w:val="24"/>
        </w:rPr>
      </w:pPr>
    </w:p>
    <w:p w14:paraId="4851738D" w14:textId="77777777" w:rsidR="00C92F75" w:rsidRDefault="00C92F75" w:rsidP="00C532CE">
      <w:pPr>
        <w:ind w:firstLine="708"/>
        <w:jc w:val="both"/>
        <w:rPr>
          <w:rFonts w:ascii="Times New Roman" w:hAnsi="Times New Roman" w:cs="Times New Roman"/>
          <w:sz w:val="24"/>
          <w:szCs w:val="24"/>
        </w:rPr>
      </w:pPr>
    </w:p>
    <w:p w14:paraId="2862150C" w14:textId="77777777" w:rsidR="00C532CE" w:rsidRPr="00014430" w:rsidRDefault="00C532CE" w:rsidP="00C532CE">
      <w:pPr>
        <w:ind w:firstLine="708"/>
        <w:jc w:val="both"/>
        <w:rPr>
          <w:rFonts w:ascii="Times New Roman" w:hAnsi="Times New Roman" w:cs="Times New Roman"/>
          <w:sz w:val="24"/>
          <w:szCs w:val="24"/>
        </w:rPr>
      </w:pPr>
    </w:p>
    <w:p w14:paraId="1236C674" w14:textId="4A91692A" w:rsidR="00B43B9F" w:rsidRPr="00925A58" w:rsidRDefault="00ED12B6" w:rsidP="00FA2E2C">
      <w:pPr>
        <w:pStyle w:val="Prrafodelista"/>
        <w:numPr>
          <w:ilvl w:val="0"/>
          <w:numId w:val="36"/>
        </w:numPr>
        <w:jc w:val="center"/>
        <w:rPr>
          <w:rFonts w:ascii="Times New Roman" w:hAnsi="Times New Roman" w:cs="Times New Roman"/>
          <w:b/>
          <w:bCs/>
          <w:sz w:val="32"/>
          <w:szCs w:val="32"/>
        </w:rPr>
      </w:pPr>
      <w:r w:rsidRPr="00925A58">
        <w:rPr>
          <w:rFonts w:ascii="Times New Roman" w:hAnsi="Times New Roman" w:cs="Times New Roman"/>
          <w:b/>
          <w:bCs/>
          <w:sz w:val="32"/>
          <w:szCs w:val="32"/>
        </w:rPr>
        <w:lastRenderedPageBreak/>
        <w:t>J</w:t>
      </w:r>
      <w:r w:rsidR="002A2EA9" w:rsidRPr="00925A58">
        <w:rPr>
          <w:rFonts w:ascii="Times New Roman" w:hAnsi="Times New Roman" w:cs="Times New Roman"/>
          <w:b/>
          <w:bCs/>
          <w:sz w:val="32"/>
          <w:szCs w:val="32"/>
        </w:rPr>
        <w:t>USTIFICACION</w:t>
      </w:r>
    </w:p>
    <w:p w14:paraId="0B2E3CFA" w14:textId="7E048F2E" w:rsidR="00DE168E" w:rsidRDefault="00E82764" w:rsidP="007E627C">
      <w:pPr>
        <w:ind w:firstLine="708"/>
        <w:jc w:val="both"/>
        <w:rPr>
          <w:rFonts w:ascii="Times New Roman" w:hAnsi="Times New Roman" w:cs="Times New Roman"/>
          <w:sz w:val="24"/>
          <w:szCs w:val="24"/>
        </w:rPr>
      </w:pPr>
      <w:r w:rsidRPr="00E82764">
        <w:rPr>
          <w:rFonts w:ascii="Times New Roman" w:hAnsi="Times New Roman" w:cs="Times New Roman"/>
          <w:sz w:val="24"/>
          <w:szCs w:val="24"/>
        </w:rPr>
        <w:t>La pandemia del COVID 19 provoc</w:t>
      </w:r>
      <w:r w:rsidR="00DA25DE">
        <w:rPr>
          <w:rFonts w:ascii="Times New Roman" w:hAnsi="Times New Roman" w:cs="Times New Roman"/>
          <w:sz w:val="24"/>
          <w:szCs w:val="24"/>
        </w:rPr>
        <w:t>ó</w:t>
      </w:r>
      <w:r w:rsidRPr="00E82764">
        <w:rPr>
          <w:rFonts w:ascii="Times New Roman" w:hAnsi="Times New Roman" w:cs="Times New Roman"/>
          <w:sz w:val="24"/>
          <w:szCs w:val="24"/>
        </w:rPr>
        <w:t xml:space="preserve"> un fuerte golpe en </w:t>
      </w:r>
      <w:r w:rsidR="007D0486">
        <w:rPr>
          <w:rFonts w:ascii="Times New Roman" w:hAnsi="Times New Roman" w:cs="Times New Roman"/>
          <w:sz w:val="24"/>
          <w:szCs w:val="24"/>
        </w:rPr>
        <w:t>las</w:t>
      </w:r>
      <w:r w:rsidRPr="00E82764">
        <w:rPr>
          <w:rFonts w:ascii="Times New Roman" w:hAnsi="Times New Roman" w:cs="Times New Roman"/>
          <w:sz w:val="24"/>
          <w:szCs w:val="24"/>
        </w:rPr>
        <w:t xml:space="preserve"> empresas</w:t>
      </w:r>
      <w:r w:rsidR="00743E0B">
        <w:rPr>
          <w:rFonts w:ascii="Times New Roman" w:hAnsi="Times New Roman" w:cs="Times New Roman"/>
          <w:sz w:val="24"/>
          <w:szCs w:val="24"/>
        </w:rPr>
        <w:t xml:space="preserve"> </w:t>
      </w:r>
      <w:r w:rsidRPr="00E82764">
        <w:rPr>
          <w:rFonts w:ascii="Times New Roman" w:hAnsi="Times New Roman" w:cs="Times New Roman"/>
          <w:sz w:val="24"/>
          <w:szCs w:val="24"/>
        </w:rPr>
        <w:t xml:space="preserve">aeroportuarias que se dedican a dar servicios </w:t>
      </w:r>
      <w:r w:rsidR="007D0486">
        <w:rPr>
          <w:rFonts w:ascii="Times New Roman" w:hAnsi="Times New Roman" w:cs="Times New Roman"/>
          <w:sz w:val="24"/>
          <w:szCs w:val="24"/>
        </w:rPr>
        <w:t>terrestres</w:t>
      </w:r>
      <w:r w:rsidRPr="00E82764">
        <w:rPr>
          <w:rFonts w:ascii="Times New Roman" w:hAnsi="Times New Roman" w:cs="Times New Roman"/>
          <w:sz w:val="24"/>
          <w:szCs w:val="24"/>
        </w:rPr>
        <w:t xml:space="preserve">, Laats tiene el plan de mejorar el tiempo respuesta, reducir los errores humanos y unificar sus servicios sin tener que depender tanto de su personal humano el cual se redujo. </w:t>
      </w:r>
      <w:r w:rsidR="00DE168E">
        <w:rPr>
          <w:rFonts w:ascii="Times New Roman" w:hAnsi="Times New Roman" w:cs="Times New Roman"/>
          <w:sz w:val="24"/>
          <w:szCs w:val="24"/>
        </w:rPr>
        <w:t xml:space="preserve">Por otro lado, el proceso de recolección y almacenamientos de datos que existía incluso pre pandemia, no satisface a la empresa, pues para que el mismo sea posible se involucran </w:t>
      </w:r>
      <w:commentRangeStart w:id="5"/>
      <w:r w:rsidR="00DE168E">
        <w:rPr>
          <w:rFonts w:ascii="Times New Roman" w:hAnsi="Times New Roman" w:cs="Times New Roman"/>
          <w:sz w:val="24"/>
          <w:szCs w:val="24"/>
        </w:rPr>
        <w:t xml:space="preserve">en el proceso empleados que no fueron contratados para esas tareas, </w:t>
      </w:r>
      <w:r w:rsidR="00E43DA3">
        <w:rPr>
          <w:rFonts w:ascii="Times New Roman" w:hAnsi="Times New Roman" w:cs="Times New Roman"/>
          <w:sz w:val="24"/>
          <w:szCs w:val="24"/>
        </w:rPr>
        <w:t>la mayoría de los gerentes se apoyan de sus asistentes para que revisen los datos provenientes de las ordenes de servicios que se generan con cada vuelo recibido, para que estos escaneen dichos documentos y se puedan almacenar digitalmente</w:t>
      </w:r>
      <w:r w:rsidR="00425A6B">
        <w:rPr>
          <w:rFonts w:ascii="Times New Roman" w:hAnsi="Times New Roman" w:cs="Times New Roman"/>
          <w:sz w:val="24"/>
          <w:szCs w:val="24"/>
        </w:rPr>
        <w:t xml:space="preserve">, si bien con esto los datos ya se encuentran almacenados digitalmente, ese formato no es útil para poder realizar algún tipo de análisis. </w:t>
      </w:r>
      <w:r w:rsidR="00DE168E">
        <w:rPr>
          <w:rFonts w:ascii="Times New Roman" w:hAnsi="Times New Roman" w:cs="Times New Roman"/>
          <w:sz w:val="24"/>
          <w:szCs w:val="24"/>
        </w:rPr>
        <w:t xml:space="preserve"> </w:t>
      </w:r>
      <w:commentRangeEnd w:id="5"/>
      <w:r w:rsidR="006B6E55">
        <w:rPr>
          <w:rStyle w:val="Refdecomentario"/>
        </w:rPr>
        <w:commentReference w:id="5"/>
      </w:r>
    </w:p>
    <w:p w14:paraId="47B1B18D" w14:textId="2403A041" w:rsidR="00743E0B" w:rsidRDefault="00E82764" w:rsidP="007E627C">
      <w:pPr>
        <w:ind w:firstLine="708"/>
        <w:jc w:val="both"/>
        <w:rPr>
          <w:rFonts w:ascii="Times New Roman" w:hAnsi="Times New Roman" w:cs="Times New Roman"/>
          <w:sz w:val="24"/>
          <w:szCs w:val="24"/>
        </w:rPr>
      </w:pPr>
      <w:r w:rsidRPr="00E82764">
        <w:rPr>
          <w:rFonts w:ascii="Times New Roman" w:hAnsi="Times New Roman" w:cs="Times New Roman"/>
          <w:sz w:val="24"/>
          <w:szCs w:val="24"/>
        </w:rPr>
        <w:t>La solución que se</w:t>
      </w:r>
      <w:r w:rsidR="007D0486">
        <w:rPr>
          <w:rFonts w:ascii="Times New Roman" w:hAnsi="Times New Roman" w:cs="Times New Roman"/>
          <w:sz w:val="24"/>
          <w:szCs w:val="24"/>
        </w:rPr>
        <w:t xml:space="preserve"> decidió</w:t>
      </w:r>
      <w:r w:rsidRPr="00E82764">
        <w:rPr>
          <w:rFonts w:ascii="Times New Roman" w:hAnsi="Times New Roman" w:cs="Times New Roman"/>
          <w:sz w:val="24"/>
          <w:szCs w:val="24"/>
        </w:rPr>
        <w:t xml:space="preserve"> tom</w:t>
      </w:r>
      <w:r w:rsidR="007D0486">
        <w:rPr>
          <w:rFonts w:ascii="Times New Roman" w:hAnsi="Times New Roman" w:cs="Times New Roman"/>
          <w:sz w:val="24"/>
          <w:szCs w:val="24"/>
        </w:rPr>
        <w:t>ar</w:t>
      </w:r>
      <w:r w:rsidRPr="00E82764">
        <w:rPr>
          <w:rFonts w:ascii="Times New Roman" w:hAnsi="Times New Roman" w:cs="Times New Roman"/>
          <w:sz w:val="24"/>
          <w:szCs w:val="24"/>
        </w:rPr>
        <w:t xml:space="preserve"> fue apostarle a la tecnología, mediante el desarrollo de aplicaciones que convivan en un mismo ecosistema </w:t>
      </w:r>
      <w:r w:rsidR="007D0486">
        <w:rPr>
          <w:rFonts w:ascii="Times New Roman" w:hAnsi="Times New Roman" w:cs="Times New Roman"/>
          <w:sz w:val="24"/>
          <w:szCs w:val="24"/>
        </w:rPr>
        <w:t xml:space="preserve">con el fin de unificar los resultados de las </w:t>
      </w:r>
      <w:r w:rsidR="003C016B">
        <w:rPr>
          <w:rFonts w:ascii="Times New Roman" w:hAnsi="Times New Roman" w:cs="Times New Roman"/>
          <w:sz w:val="24"/>
          <w:szCs w:val="24"/>
        </w:rPr>
        <w:t>mismas, pero sin que se estorben</w:t>
      </w:r>
      <w:r w:rsidRPr="00E82764">
        <w:rPr>
          <w:rFonts w:ascii="Times New Roman" w:hAnsi="Times New Roman" w:cs="Times New Roman"/>
          <w:sz w:val="24"/>
          <w:szCs w:val="24"/>
        </w:rPr>
        <w:t>. Por eso se decidió que cada uno de los departamentos con los que se trabaj</w:t>
      </w:r>
      <w:r>
        <w:rPr>
          <w:rFonts w:ascii="Times New Roman" w:hAnsi="Times New Roman" w:cs="Times New Roman"/>
          <w:sz w:val="24"/>
          <w:szCs w:val="24"/>
        </w:rPr>
        <w:t>ó</w:t>
      </w:r>
      <w:r w:rsidRPr="00E82764">
        <w:rPr>
          <w:rFonts w:ascii="Times New Roman" w:hAnsi="Times New Roman" w:cs="Times New Roman"/>
          <w:sz w:val="24"/>
          <w:szCs w:val="24"/>
        </w:rPr>
        <w:t xml:space="preserve"> t</w:t>
      </w:r>
      <w:r>
        <w:rPr>
          <w:rFonts w:ascii="Times New Roman" w:hAnsi="Times New Roman" w:cs="Times New Roman"/>
          <w:sz w:val="24"/>
          <w:szCs w:val="24"/>
        </w:rPr>
        <w:t>uvieran</w:t>
      </w:r>
      <w:r w:rsidRPr="00E82764">
        <w:rPr>
          <w:rFonts w:ascii="Times New Roman" w:hAnsi="Times New Roman" w:cs="Times New Roman"/>
          <w:sz w:val="24"/>
          <w:szCs w:val="24"/>
        </w:rPr>
        <w:t xml:space="preserve"> su propia aplicación, para que, aunque las mismas tenga un mismo propósito estas puedan adaptarse más a las necesidades del personal de cada departamento</w:t>
      </w:r>
      <w:r w:rsidR="00DE168E">
        <w:rPr>
          <w:rFonts w:ascii="Times New Roman" w:hAnsi="Times New Roman" w:cs="Times New Roman"/>
          <w:sz w:val="24"/>
          <w:szCs w:val="24"/>
        </w:rPr>
        <w:t>, aparte por motivos de seguridad y monitoreo si existe el requerimiento de que el personal de cada departamento solo sea capaz de visualizar y consultar la información generada en su departamento</w:t>
      </w:r>
      <w:r w:rsidRPr="00E82764">
        <w:rPr>
          <w:rFonts w:ascii="Times New Roman" w:hAnsi="Times New Roman" w:cs="Times New Roman"/>
          <w:sz w:val="24"/>
          <w:szCs w:val="24"/>
        </w:rPr>
        <w:t xml:space="preserve">. Cada </w:t>
      </w:r>
      <w:r w:rsidR="00743E0B" w:rsidRPr="00E82764">
        <w:rPr>
          <w:rFonts w:ascii="Times New Roman" w:hAnsi="Times New Roman" w:cs="Times New Roman"/>
          <w:sz w:val="24"/>
          <w:szCs w:val="24"/>
        </w:rPr>
        <w:t>una</w:t>
      </w:r>
      <w:r w:rsidR="00743E0B">
        <w:rPr>
          <w:rFonts w:ascii="Times New Roman" w:hAnsi="Times New Roman" w:cs="Times New Roman"/>
          <w:sz w:val="24"/>
          <w:szCs w:val="24"/>
        </w:rPr>
        <w:t xml:space="preserve"> </w:t>
      </w:r>
      <w:r w:rsidR="00743E0B" w:rsidRPr="00E82764">
        <w:rPr>
          <w:rFonts w:ascii="Times New Roman" w:hAnsi="Times New Roman" w:cs="Times New Roman"/>
          <w:sz w:val="24"/>
          <w:szCs w:val="24"/>
        </w:rPr>
        <w:t>de las aplicaciones est</w:t>
      </w:r>
      <w:r w:rsidR="00743E0B">
        <w:rPr>
          <w:rFonts w:ascii="Times New Roman" w:hAnsi="Times New Roman" w:cs="Times New Roman"/>
          <w:sz w:val="24"/>
          <w:szCs w:val="24"/>
        </w:rPr>
        <w:t>á</w:t>
      </w:r>
      <w:r w:rsidRPr="00E82764">
        <w:rPr>
          <w:rFonts w:ascii="Times New Roman" w:hAnsi="Times New Roman" w:cs="Times New Roman"/>
          <w:sz w:val="24"/>
          <w:szCs w:val="24"/>
        </w:rPr>
        <w:t xml:space="preserve"> </w:t>
      </w:r>
      <w:r w:rsidR="00743E0B" w:rsidRPr="00E82764">
        <w:rPr>
          <w:rFonts w:ascii="Times New Roman" w:hAnsi="Times New Roman" w:cs="Times New Roman"/>
          <w:sz w:val="24"/>
          <w:szCs w:val="24"/>
        </w:rPr>
        <w:t>diseñada</w:t>
      </w:r>
      <w:r w:rsidRPr="00E82764">
        <w:rPr>
          <w:rFonts w:ascii="Times New Roman" w:hAnsi="Times New Roman" w:cs="Times New Roman"/>
          <w:sz w:val="24"/>
          <w:szCs w:val="24"/>
        </w:rPr>
        <w:t xml:space="preserve"> para automatizar el proceso de generación de </w:t>
      </w:r>
      <w:r w:rsidR="007D0486">
        <w:rPr>
          <w:rFonts w:ascii="Times New Roman" w:hAnsi="Times New Roman" w:cs="Times New Roman"/>
          <w:sz w:val="24"/>
          <w:szCs w:val="24"/>
        </w:rPr>
        <w:t>ordenes de servicio</w:t>
      </w:r>
      <w:r w:rsidRPr="00E82764">
        <w:rPr>
          <w:rFonts w:ascii="Times New Roman" w:hAnsi="Times New Roman" w:cs="Times New Roman"/>
          <w:sz w:val="24"/>
          <w:szCs w:val="24"/>
        </w:rPr>
        <w:t>,</w:t>
      </w:r>
      <w:r w:rsidR="00743E0B">
        <w:rPr>
          <w:rFonts w:ascii="Times New Roman" w:hAnsi="Times New Roman" w:cs="Times New Roman"/>
          <w:sz w:val="24"/>
          <w:szCs w:val="24"/>
        </w:rPr>
        <w:t xml:space="preserve"> </w:t>
      </w:r>
      <w:r w:rsidRPr="00E82764">
        <w:rPr>
          <w:rFonts w:ascii="Times New Roman" w:hAnsi="Times New Roman" w:cs="Times New Roman"/>
          <w:sz w:val="24"/>
          <w:szCs w:val="24"/>
        </w:rPr>
        <w:t>recolección y almacenamiento de datos para su</w:t>
      </w:r>
      <w:r w:rsidR="00C532CE">
        <w:rPr>
          <w:rFonts w:ascii="Times New Roman" w:hAnsi="Times New Roman" w:cs="Times New Roman"/>
          <w:sz w:val="24"/>
          <w:szCs w:val="24"/>
        </w:rPr>
        <w:t>s</w:t>
      </w:r>
      <w:r w:rsidRPr="00E82764">
        <w:rPr>
          <w:rFonts w:ascii="Times New Roman" w:hAnsi="Times New Roman" w:cs="Times New Roman"/>
          <w:sz w:val="24"/>
          <w:szCs w:val="24"/>
        </w:rPr>
        <w:t xml:space="preserve"> respectivo</w:t>
      </w:r>
      <w:r w:rsidR="00C532CE">
        <w:rPr>
          <w:rFonts w:ascii="Times New Roman" w:hAnsi="Times New Roman" w:cs="Times New Roman"/>
          <w:sz w:val="24"/>
          <w:szCs w:val="24"/>
        </w:rPr>
        <w:t>s</w:t>
      </w:r>
      <w:r w:rsidR="00743E0B">
        <w:rPr>
          <w:rFonts w:ascii="Times New Roman" w:hAnsi="Times New Roman" w:cs="Times New Roman"/>
          <w:sz w:val="24"/>
          <w:szCs w:val="24"/>
        </w:rPr>
        <w:t xml:space="preserve"> </w:t>
      </w:r>
      <w:r w:rsidRPr="00E82764">
        <w:rPr>
          <w:rFonts w:ascii="Times New Roman" w:hAnsi="Times New Roman" w:cs="Times New Roman"/>
          <w:sz w:val="24"/>
          <w:szCs w:val="24"/>
        </w:rPr>
        <w:t>departamento</w:t>
      </w:r>
      <w:r w:rsidR="00C532CE">
        <w:rPr>
          <w:rFonts w:ascii="Times New Roman" w:hAnsi="Times New Roman" w:cs="Times New Roman"/>
          <w:sz w:val="24"/>
          <w:szCs w:val="24"/>
        </w:rPr>
        <w:t>s</w:t>
      </w:r>
      <w:r w:rsidRPr="00E82764">
        <w:rPr>
          <w:rFonts w:ascii="Times New Roman" w:hAnsi="Times New Roman" w:cs="Times New Roman"/>
          <w:sz w:val="24"/>
          <w:szCs w:val="24"/>
        </w:rPr>
        <w:t xml:space="preserve">. </w:t>
      </w:r>
    </w:p>
    <w:p w14:paraId="0E1DF756" w14:textId="511AA0A3" w:rsidR="00743E0B" w:rsidRDefault="0002569B" w:rsidP="007E627C">
      <w:pPr>
        <w:ind w:firstLine="708"/>
        <w:jc w:val="both"/>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27E960BE" wp14:editId="669037DE">
                <wp:simplePos x="0" y="0"/>
                <wp:positionH relativeFrom="margin">
                  <wp:posOffset>-85725</wp:posOffset>
                </wp:positionH>
                <wp:positionV relativeFrom="paragraph">
                  <wp:posOffset>3232785</wp:posOffset>
                </wp:positionV>
                <wp:extent cx="2007235" cy="285750"/>
                <wp:effectExtent l="0" t="0" r="0" b="0"/>
                <wp:wrapSquare wrapText="bothSides"/>
                <wp:docPr id="2" name="Cuadro de texto 2"/>
                <wp:cNvGraphicFramePr/>
                <a:graphic xmlns:a="http://schemas.openxmlformats.org/drawingml/2006/main">
                  <a:graphicData uri="http://schemas.microsoft.com/office/word/2010/wordprocessingShape">
                    <wps:wsp>
                      <wps:cNvSpPr txBox="1"/>
                      <wps:spPr>
                        <a:xfrm>
                          <a:off x="0" y="0"/>
                          <a:ext cx="2007235" cy="285750"/>
                        </a:xfrm>
                        <a:prstGeom prst="rect">
                          <a:avLst/>
                        </a:prstGeom>
                        <a:solidFill>
                          <a:prstClr val="white"/>
                        </a:solidFill>
                        <a:ln>
                          <a:noFill/>
                        </a:ln>
                      </wps:spPr>
                      <wps:txbx>
                        <w:txbxContent>
                          <w:p w14:paraId="6E106C57" w14:textId="00DBAD14" w:rsidR="005C6C08" w:rsidRPr="005C6C08" w:rsidRDefault="005C6C08" w:rsidP="005C6C08">
                            <w:pPr>
                              <w:pStyle w:val="Descripcin"/>
                              <w:rPr>
                                <w:rFonts w:ascii="Times New Roman" w:hAnsi="Times New Roman" w:cs="Times New Roman"/>
                                <w:noProof/>
                                <w:color w:val="auto"/>
                                <w:sz w:val="24"/>
                                <w:szCs w:val="24"/>
                              </w:rPr>
                            </w:pPr>
                            <w:r w:rsidRPr="005C6C08">
                              <w:rPr>
                                <w:color w:val="auto"/>
                              </w:rPr>
                              <w:t xml:space="preserve">Ilustración </w:t>
                            </w:r>
                            <w:r w:rsidR="00A30C7E">
                              <w:rPr>
                                <w:color w:val="auto"/>
                              </w:rPr>
                              <w:fldChar w:fldCharType="begin"/>
                            </w:r>
                            <w:r w:rsidR="00A30C7E">
                              <w:rPr>
                                <w:color w:val="auto"/>
                              </w:rPr>
                              <w:instrText xml:space="preserve"> SEQ Ilustración \* ARABIC </w:instrText>
                            </w:r>
                            <w:r w:rsidR="00A30C7E">
                              <w:rPr>
                                <w:color w:val="auto"/>
                              </w:rPr>
                              <w:fldChar w:fldCharType="separate"/>
                            </w:r>
                            <w:r w:rsidR="00CF2117">
                              <w:rPr>
                                <w:noProof/>
                                <w:color w:val="auto"/>
                              </w:rPr>
                              <w:t>1</w:t>
                            </w:r>
                            <w:r w:rsidR="00A30C7E">
                              <w:rPr>
                                <w:color w:val="auto"/>
                              </w:rPr>
                              <w:fldChar w:fldCharType="end"/>
                            </w:r>
                            <w:r w:rsidRPr="005C6C08">
                              <w:rPr>
                                <w:color w:val="auto"/>
                              </w:rPr>
                              <w:t>- El iglú (bodega de documentos)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7E960BE" id="_x0000_t202" coordsize="21600,21600" o:spt="202" path="m,l,21600r21600,l21600,xe">
                <v:stroke joinstyle="miter"/>
                <v:path gradientshapeok="t" o:connecttype="rect"/>
              </v:shapetype>
              <v:shape id="Cuadro de texto 2" o:spid="_x0000_s1026" type="#_x0000_t202" style="position:absolute;left:0;text-align:left;margin-left:-6.75pt;margin-top:254.55pt;width:158.05pt;height:22.5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" stroked="f">
                <v:textbox inset="0,0,0,0">
                  <w:txbxContent>
                    <w:p w14:paraId="6E106C57" w14:textId="00DBAD14" w:rsidR="005C6C08" w:rsidRPr="005C6C08" w:rsidRDefault="005C6C08" w:rsidP="005C6C08">
                      <w:pPr>
                        <w:pStyle w:val="Descripcin"/>
                        <w:rPr>
                          <w:rFonts w:ascii="Times New Roman" w:hAnsi="Times New Roman" w:cs="Times New Roman"/>
                          <w:noProof/>
                          <w:color w:val="auto"/>
                          <w:sz w:val="24"/>
                          <w:szCs w:val="24"/>
                        </w:rPr>
                      </w:pPr>
                      <w:r w:rsidRPr="005C6C08">
                        <w:rPr>
                          <w:color w:val="auto"/>
                        </w:rPr>
                        <w:t xml:space="preserve">Ilustración </w:t>
                      </w:r>
                      <w:r w:rsidR="00A30C7E">
                        <w:rPr>
                          <w:color w:val="auto"/>
                        </w:rPr>
                        <w:fldChar w:fldCharType="begin"/>
                      </w:r>
                      <w:r w:rsidR="00A30C7E">
                        <w:rPr>
                          <w:color w:val="auto"/>
                        </w:rPr>
                        <w:instrText xml:space="preserve"> SEQ Ilustración \* ARABIC </w:instrText>
                      </w:r>
                      <w:r w:rsidR="00A30C7E">
                        <w:rPr>
                          <w:color w:val="auto"/>
                        </w:rPr>
                        <w:fldChar w:fldCharType="separate"/>
                      </w:r>
                      <w:r w:rsidR="00CF2117">
                        <w:rPr>
                          <w:noProof/>
                          <w:color w:val="auto"/>
                        </w:rPr>
                        <w:t>1</w:t>
                      </w:r>
                      <w:r w:rsidR="00A30C7E">
                        <w:rPr>
                          <w:color w:val="auto"/>
                        </w:rPr>
                        <w:fldChar w:fldCharType="end"/>
                      </w:r>
                      <w:r w:rsidRPr="005C6C08">
                        <w:rPr>
                          <w:color w:val="auto"/>
                        </w:rPr>
                        <w:t>- El iglú (bodega de documentos)</w:t>
                      </w:r>
                    </w:p>
                  </w:txbxContent>
                </v:textbox>
                <w10:wrap type="square" anchorx="margin"/>
              </v:shape>
            </w:pict>
          </mc:Fallback>
        </mc:AlternateContent>
      </w:r>
      <w:r w:rsidR="00425A6B">
        <w:rPr>
          <w:rFonts w:ascii="Times New Roman" w:hAnsi="Times New Roman" w:cs="Times New Roman"/>
          <w:noProof/>
          <w:sz w:val="24"/>
          <w:szCs w:val="24"/>
        </w:rPr>
        <w:drawing>
          <wp:anchor distT="0" distB="0" distL="114300" distR="114300" simplePos="0" relativeHeight="251658240" behindDoc="0" locked="0" layoutInCell="1" allowOverlap="1" wp14:anchorId="1A9A1B17" wp14:editId="7728972A">
            <wp:simplePos x="0" y="0"/>
            <wp:positionH relativeFrom="margin">
              <wp:posOffset>-83820</wp:posOffset>
            </wp:positionH>
            <wp:positionV relativeFrom="margin">
              <wp:posOffset>4349750</wp:posOffset>
            </wp:positionV>
            <wp:extent cx="2007235" cy="3200400"/>
            <wp:effectExtent l="0" t="0" r="0" b="0"/>
            <wp:wrapSquare wrapText="bothSides"/>
            <wp:docPr id="3" name="Imagen 3" descr="Figura 1 - El iglu (Bodega de documentos)&#10;&#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Figura 1 - El iglu (Bodega de documentos)&#10;&#10;">
                      <a:extLst>
                        <a:ext uri="{C183D7F6-B498-43B3-948B-1728B52AA6E4}">
                          <adec:decorative xmlns:adec="http://schemas.microsoft.com/office/drawing/2017/decorative" val="0"/>
                        </a:ext>
                      </a:extLst>
                    </pic:cNvPr>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0216"/>
                    <a:stretch/>
                  </pic:blipFill>
                  <pic:spPr bwMode="auto">
                    <a:xfrm>
                      <a:off x="0" y="0"/>
                      <a:ext cx="2007235" cy="320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2764" w:rsidRPr="00E82764">
        <w:rPr>
          <w:rFonts w:ascii="Times New Roman" w:hAnsi="Times New Roman" w:cs="Times New Roman"/>
          <w:sz w:val="24"/>
          <w:szCs w:val="24"/>
        </w:rPr>
        <w:t>Por otro lado, también se busc</w:t>
      </w:r>
      <w:r w:rsidR="00743E0B">
        <w:rPr>
          <w:rFonts w:ascii="Times New Roman" w:hAnsi="Times New Roman" w:cs="Times New Roman"/>
          <w:sz w:val="24"/>
          <w:szCs w:val="24"/>
        </w:rPr>
        <w:t>ó</w:t>
      </w:r>
      <w:r w:rsidR="00E82764" w:rsidRPr="00E82764">
        <w:rPr>
          <w:rFonts w:ascii="Times New Roman" w:hAnsi="Times New Roman" w:cs="Times New Roman"/>
          <w:sz w:val="24"/>
          <w:szCs w:val="24"/>
        </w:rPr>
        <w:t xml:space="preserve"> una independencia de elementos físicos como papel, el cual</w:t>
      </w:r>
      <w:r w:rsidR="00743E0B">
        <w:rPr>
          <w:rFonts w:ascii="Times New Roman" w:hAnsi="Times New Roman" w:cs="Times New Roman"/>
          <w:sz w:val="24"/>
          <w:szCs w:val="24"/>
        </w:rPr>
        <w:t xml:space="preserve"> </w:t>
      </w:r>
      <w:r w:rsidR="00E82764" w:rsidRPr="00E82764">
        <w:rPr>
          <w:rFonts w:ascii="Times New Roman" w:hAnsi="Times New Roman" w:cs="Times New Roman"/>
          <w:sz w:val="24"/>
          <w:szCs w:val="24"/>
        </w:rPr>
        <w:t xml:space="preserve">su uso es alto en el proceso, Por ejemplo, solo en el mes de junio </w:t>
      </w:r>
      <w:r w:rsidR="00743E0B">
        <w:rPr>
          <w:rFonts w:ascii="Times New Roman" w:hAnsi="Times New Roman" w:cs="Times New Roman"/>
          <w:sz w:val="24"/>
          <w:szCs w:val="24"/>
        </w:rPr>
        <w:t xml:space="preserve">de este año </w:t>
      </w:r>
      <w:r w:rsidR="00E82764" w:rsidRPr="00E82764">
        <w:rPr>
          <w:rFonts w:ascii="Times New Roman" w:hAnsi="Times New Roman" w:cs="Times New Roman"/>
          <w:sz w:val="24"/>
          <w:szCs w:val="24"/>
        </w:rPr>
        <w:t>se usaron aproximadamente 6000 hojas</w:t>
      </w:r>
      <w:r w:rsidR="007D0486">
        <w:rPr>
          <w:rFonts w:ascii="Times New Roman" w:hAnsi="Times New Roman" w:cs="Times New Roman"/>
          <w:sz w:val="24"/>
          <w:szCs w:val="24"/>
        </w:rPr>
        <w:t xml:space="preserve"> (la acumulación de este material se puede ver reflejada en la ilustración I)</w:t>
      </w:r>
      <w:r w:rsidR="00E82764" w:rsidRPr="00E82764">
        <w:rPr>
          <w:rFonts w:ascii="Times New Roman" w:hAnsi="Times New Roman" w:cs="Times New Roman"/>
          <w:sz w:val="24"/>
          <w:szCs w:val="24"/>
        </w:rPr>
        <w:t xml:space="preserve">. </w:t>
      </w:r>
      <w:r w:rsidR="00743E0B">
        <w:rPr>
          <w:rFonts w:ascii="Times New Roman" w:hAnsi="Times New Roman" w:cs="Times New Roman"/>
          <w:sz w:val="24"/>
          <w:szCs w:val="24"/>
        </w:rPr>
        <w:t>Se procur</w:t>
      </w:r>
      <w:r w:rsidR="006C7F77">
        <w:rPr>
          <w:rFonts w:ascii="Times New Roman" w:hAnsi="Times New Roman" w:cs="Times New Roman"/>
          <w:sz w:val="24"/>
          <w:szCs w:val="24"/>
        </w:rPr>
        <w:t>ó</w:t>
      </w:r>
      <w:r w:rsidR="00E82764" w:rsidRPr="00E82764">
        <w:rPr>
          <w:rFonts w:ascii="Times New Roman" w:hAnsi="Times New Roman" w:cs="Times New Roman"/>
          <w:sz w:val="24"/>
          <w:szCs w:val="24"/>
        </w:rPr>
        <w:t xml:space="preserve"> que las aplicaciones t</w:t>
      </w:r>
      <w:r w:rsidR="00743E0B">
        <w:rPr>
          <w:rFonts w:ascii="Times New Roman" w:hAnsi="Times New Roman" w:cs="Times New Roman"/>
          <w:sz w:val="24"/>
          <w:szCs w:val="24"/>
        </w:rPr>
        <w:t>uvieran</w:t>
      </w:r>
      <w:r w:rsidR="00E82764" w:rsidRPr="00E82764">
        <w:rPr>
          <w:rFonts w:ascii="Times New Roman" w:hAnsi="Times New Roman" w:cs="Times New Roman"/>
          <w:sz w:val="24"/>
          <w:szCs w:val="24"/>
        </w:rPr>
        <w:t xml:space="preserve"> un diseño pensado para el personal de Laats (operadores, directores, cargueros, etc</w:t>
      </w:r>
      <w:ins w:id="6" w:author="Alhvi Balcarcel" w:date="2021-10-11T16:55:00Z">
        <w:r w:rsidR="006C7F77">
          <w:rPr>
            <w:rFonts w:ascii="Times New Roman" w:hAnsi="Times New Roman" w:cs="Times New Roman"/>
            <w:sz w:val="24"/>
            <w:szCs w:val="24"/>
          </w:rPr>
          <w:t>.</w:t>
        </w:r>
      </w:ins>
      <w:r w:rsidR="00E82764" w:rsidRPr="00E82764">
        <w:rPr>
          <w:rFonts w:ascii="Times New Roman" w:hAnsi="Times New Roman" w:cs="Times New Roman"/>
          <w:sz w:val="24"/>
          <w:szCs w:val="24"/>
        </w:rPr>
        <w:t xml:space="preserve">), para que ellos </w:t>
      </w:r>
      <w:r w:rsidR="007D0486">
        <w:rPr>
          <w:rFonts w:ascii="Times New Roman" w:hAnsi="Times New Roman" w:cs="Times New Roman"/>
          <w:sz w:val="24"/>
          <w:szCs w:val="24"/>
        </w:rPr>
        <w:t>sin tantas dificultades pudieran aprender a usarlas y sacarles provecho en su rutina diaria</w:t>
      </w:r>
      <w:r w:rsidR="006C7F77">
        <w:rPr>
          <w:rFonts w:ascii="Times New Roman" w:hAnsi="Times New Roman" w:cs="Times New Roman"/>
          <w:sz w:val="24"/>
          <w:szCs w:val="24"/>
        </w:rPr>
        <w:t>.</w:t>
      </w:r>
      <w:r w:rsidR="00C532CE">
        <w:rPr>
          <w:rFonts w:ascii="Times New Roman" w:hAnsi="Times New Roman" w:cs="Times New Roman"/>
          <w:sz w:val="24"/>
          <w:szCs w:val="24"/>
        </w:rPr>
        <w:t xml:space="preserve"> </w:t>
      </w:r>
      <w:r w:rsidR="006C7F77">
        <w:rPr>
          <w:rFonts w:ascii="Times New Roman" w:hAnsi="Times New Roman" w:cs="Times New Roman"/>
          <w:sz w:val="24"/>
          <w:szCs w:val="24"/>
        </w:rPr>
        <w:t>D</w:t>
      </w:r>
      <w:r w:rsidR="00C532CE">
        <w:rPr>
          <w:rFonts w:ascii="Times New Roman" w:hAnsi="Times New Roman" w:cs="Times New Roman"/>
          <w:sz w:val="24"/>
          <w:szCs w:val="24"/>
        </w:rPr>
        <w:t xml:space="preserve">e esta manera los trabajadores podrán continuar con sus rutinas como lo hacen </w:t>
      </w:r>
      <w:r>
        <w:rPr>
          <w:rFonts w:ascii="Times New Roman" w:hAnsi="Times New Roman" w:cs="Times New Roman"/>
          <w:sz w:val="24"/>
          <w:szCs w:val="24"/>
        </w:rPr>
        <w:t>actualmente,</w:t>
      </w:r>
      <w:r w:rsidR="00C532CE">
        <w:rPr>
          <w:rFonts w:ascii="Times New Roman" w:hAnsi="Times New Roman" w:cs="Times New Roman"/>
          <w:sz w:val="24"/>
          <w:szCs w:val="24"/>
        </w:rPr>
        <w:t xml:space="preserve"> pero todo el proceso de ingreso, almacenamiento y recolección de datos se hará de forma automática, buscando reducir el error humano y aumentar la eficiencia</w:t>
      </w:r>
      <w:r w:rsidR="006C7F77">
        <w:rPr>
          <w:rFonts w:ascii="Times New Roman" w:hAnsi="Times New Roman" w:cs="Times New Roman"/>
          <w:sz w:val="24"/>
          <w:szCs w:val="24"/>
        </w:rPr>
        <w:t>.</w:t>
      </w:r>
      <w:r w:rsidR="00C532CE">
        <w:rPr>
          <w:rFonts w:ascii="Times New Roman" w:hAnsi="Times New Roman" w:cs="Times New Roman"/>
          <w:sz w:val="24"/>
          <w:szCs w:val="24"/>
        </w:rPr>
        <w:t xml:space="preserve"> </w:t>
      </w:r>
      <w:r>
        <w:rPr>
          <w:rFonts w:ascii="Times New Roman" w:hAnsi="Times New Roman" w:cs="Times New Roman"/>
          <w:sz w:val="24"/>
          <w:szCs w:val="24"/>
        </w:rPr>
        <w:t>Además,</w:t>
      </w:r>
      <w:r w:rsidR="006C7F77">
        <w:rPr>
          <w:rFonts w:ascii="Times New Roman" w:hAnsi="Times New Roman" w:cs="Times New Roman"/>
          <w:sz w:val="24"/>
          <w:szCs w:val="24"/>
        </w:rPr>
        <w:t xml:space="preserve"> </w:t>
      </w:r>
      <w:r w:rsidR="00C532CE">
        <w:rPr>
          <w:rFonts w:ascii="Times New Roman" w:hAnsi="Times New Roman" w:cs="Times New Roman"/>
          <w:sz w:val="24"/>
          <w:szCs w:val="24"/>
        </w:rPr>
        <w:t>se entreg</w:t>
      </w:r>
      <w:r w:rsidR="006C7F77">
        <w:rPr>
          <w:rFonts w:ascii="Times New Roman" w:hAnsi="Times New Roman" w:cs="Times New Roman"/>
          <w:sz w:val="24"/>
          <w:szCs w:val="24"/>
        </w:rPr>
        <w:t>aron</w:t>
      </w:r>
      <w:r w:rsidR="00C532CE">
        <w:rPr>
          <w:rFonts w:ascii="Times New Roman" w:hAnsi="Times New Roman" w:cs="Times New Roman"/>
          <w:sz w:val="24"/>
          <w:szCs w:val="24"/>
        </w:rPr>
        <w:t xml:space="preserve"> otras herramientas </w:t>
      </w:r>
      <w:commentRangeStart w:id="7"/>
      <w:r w:rsidR="00C532CE">
        <w:rPr>
          <w:rFonts w:ascii="Times New Roman" w:hAnsi="Times New Roman" w:cs="Times New Roman"/>
          <w:sz w:val="24"/>
          <w:szCs w:val="24"/>
        </w:rPr>
        <w:t xml:space="preserve">incluidas </w:t>
      </w:r>
      <w:commentRangeEnd w:id="7"/>
      <w:r w:rsidR="006C7F77">
        <w:rPr>
          <w:rStyle w:val="Refdecomentario"/>
        </w:rPr>
        <w:commentReference w:id="7"/>
      </w:r>
      <w:r w:rsidR="003D184E">
        <w:rPr>
          <w:rFonts w:ascii="Times New Roman" w:hAnsi="Times New Roman" w:cs="Times New Roman"/>
          <w:sz w:val="24"/>
          <w:szCs w:val="24"/>
        </w:rPr>
        <w:t xml:space="preserve">en las aplicaciones </w:t>
      </w:r>
      <w:r w:rsidR="00C532CE">
        <w:rPr>
          <w:rFonts w:ascii="Times New Roman" w:hAnsi="Times New Roman" w:cs="Times New Roman"/>
          <w:sz w:val="24"/>
          <w:szCs w:val="24"/>
        </w:rPr>
        <w:t xml:space="preserve">como firmas digitales, herramientas para mandar correos o funcionalidad para anular archivos e información pasada, que si bien no apoya a la parte de la automatización si entrega otras posibilidades que hacen a estas aplicaciones herramientas más útiles para </w:t>
      </w:r>
      <w:r w:rsidR="00C532CE">
        <w:rPr>
          <w:rFonts w:ascii="Times New Roman" w:hAnsi="Times New Roman" w:cs="Times New Roman"/>
          <w:sz w:val="24"/>
          <w:szCs w:val="24"/>
        </w:rPr>
        <w:lastRenderedPageBreak/>
        <w:t>sus usuarios</w:t>
      </w:r>
      <w:r w:rsidR="002767D2">
        <w:rPr>
          <w:rFonts w:ascii="Times New Roman" w:hAnsi="Times New Roman" w:cs="Times New Roman"/>
          <w:sz w:val="24"/>
          <w:szCs w:val="24"/>
        </w:rPr>
        <w:t xml:space="preserve"> objetivos, aparte estas mismas herramientas son complementarias en el proceso de comunicación que existe entre los clientes y la empresa. </w:t>
      </w:r>
    </w:p>
    <w:p w14:paraId="57304F5D" w14:textId="685489F6" w:rsidR="00D74A43" w:rsidRDefault="007D0486" w:rsidP="00D74A43">
      <w:pPr>
        <w:ind w:firstLine="708"/>
        <w:jc w:val="both"/>
        <w:rPr>
          <w:rFonts w:ascii="Times New Roman" w:hAnsi="Times New Roman" w:cs="Times New Roman"/>
          <w:sz w:val="24"/>
          <w:szCs w:val="24"/>
        </w:rPr>
      </w:pPr>
      <w:r>
        <w:rPr>
          <w:rFonts w:ascii="Times New Roman" w:hAnsi="Times New Roman" w:cs="Times New Roman"/>
          <w:sz w:val="24"/>
          <w:szCs w:val="24"/>
        </w:rPr>
        <w:t>La realización de este proyecto también buscó beneficiar al departamento de finanzas de la empresa, pues</w:t>
      </w:r>
      <w:r w:rsidR="00BA13F0">
        <w:rPr>
          <w:rFonts w:ascii="Times New Roman" w:hAnsi="Times New Roman" w:cs="Times New Roman"/>
          <w:sz w:val="24"/>
          <w:szCs w:val="24"/>
        </w:rPr>
        <w:t xml:space="preserve"> como se mencionó anteriormente,</w:t>
      </w:r>
      <w:r>
        <w:rPr>
          <w:rFonts w:ascii="Times New Roman" w:hAnsi="Times New Roman" w:cs="Times New Roman"/>
          <w:sz w:val="24"/>
          <w:szCs w:val="24"/>
        </w:rPr>
        <w:t xml:space="preserve"> a</w:t>
      </w:r>
      <w:r w:rsidR="00743E0B">
        <w:rPr>
          <w:rFonts w:ascii="Times New Roman" w:hAnsi="Times New Roman" w:cs="Times New Roman"/>
          <w:sz w:val="24"/>
          <w:szCs w:val="24"/>
        </w:rPr>
        <w:t>ntes de la realización del proyecto</w:t>
      </w:r>
      <w:r w:rsidR="00E82764" w:rsidRPr="00E82764">
        <w:rPr>
          <w:rFonts w:ascii="Times New Roman" w:hAnsi="Times New Roman" w:cs="Times New Roman"/>
          <w:sz w:val="24"/>
          <w:szCs w:val="24"/>
        </w:rPr>
        <w:t xml:space="preserve"> la única forma de recopilación de datos </w:t>
      </w:r>
      <w:r w:rsidR="00743E0B">
        <w:rPr>
          <w:rFonts w:ascii="Times New Roman" w:hAnsi="Times New Roman" w:cs="Times New Roman"/>
          <w:sz w:val="24"/>
          <w:szCs w:val="24"/>
        </w:rPr>
        <w:t>eran</w:t>
      </w:r>
      <w:r w:rsidR="00E82764" w:rsidRPr="00E82764">
        <w:rPr>
          <w:rFonts w:ascii="Times New Roman" w:hAnsi="Times New Roman" w:cs="Times New Roman"/>
          <w:sz w:val="24"/>
          <w:szCs w:val="24"/>
        </w:rPr>
        <w:t xml:space="preserve"> documentos escaneados con los cuales no se </w:t>
      </w:r>
      <w:r w:rsidR="00743E0B" w:rsidRPr="00E82764">
        <w:rPr>
          <w:rFonts w:ascii="Times New Roman" w:hAnsi="Times New Roman" w:cs="Times New Roman"/>
          <w:sz w:val="24"/>
          <w:szCs w:val="24"/>
        </w:rPr>
        <w:t>t</w:t>
      </w:r>
      <w:r w:rsidR="00743E0B">
        <w:rPr>
          <w:rFonts w:ascii="Times New Roman" w:hAnsi="Times New Roman" w:cs="Times New Roman"/>
          <w:sz w:val="24"/>
          <w:szCs w:val="24"/>
        </w:rPr>
        <w:t>enía</w:t>
      </w:r>
      <w:r w:rsidR="00E82764" w:rsidRPr="00E82764">
        <w:rPr>
          <w:rFonts w:ascii="Times New Roman" w:hAnsi="Times New Roman" w:cs="Times New Roman"/>
          <w:sz w:val="24"/>
          <w:szCs w:val="24"/>
        </w:rPr>
        <w:t xml:space="preserve"> la capacidad de hacer algún tipo análisis, porque la información recopilada en ellos no se enc</w:t>
      </w:r>
      <w:r>
        <w:rPr>
          <w:rFonts w:ascii="Times New Roman" w:hAnsi="Times New Roman" w:cs="Times New Roman"/>
          <w:sz w:val="24"/>
          <w:szCs w:val="24"/>
        </w:rPr>
        <w:t>ontraba</w:t>
      </w:r>
      <w:r w:rsidR="00E82764" w:rsidRPr="00E82764">
        <w:rPr>
          <w:rFonts w:ascii="Times New Roman" w:hAnsi="Times New Roman" w:cs="Times New Roman"/>
          <w:sz w:val="24"/>
          <w:szCs w:val="24"/>
        </w:rPr>
        <w:t xml:space="preserve"> en un formato que les permit</w:t>
      </w:r>
      <w:r w:rsidR="00743E0B">
        <w:rPr>
          <w:rFonts w:ascii="Times New Roman" w:hAnsi="Times New Roman" w:cs="Times New Roman"/>
          <w:sz w:val="24"/>
          <w:szCs w:val="24"/>
        </w:rPr>
        <w:t>iera</w:t>
      </w:r>
      <w:r w:rsidR="00E82764" w:rsidRPr="00E82764">
        <w:rPr>
          <w:rFonts w:ascii="Times New Roman" w:hAnsi="Times New Roman" w:cs="Times New Roman"/>
          <w:sz w:val="24"/>
          <w:szCs w:val="24"/>
        </w:rPr>
        <w:t xml:space="preserve"> segmentar, contar u ordenar dicha información. Es importante aclarar que la forma en la que los </w:t>
      </w:r>
      <w:r w:rsidR="00BA13F0">
        <w:rPr>
          <w:rFonts w:ascii="Times New Roman" w:hAnsi="Times New Roman" w:cs="Times New Roman"/>
          <w:sz w:val="24"/>
          <w:szCs w:val="24"/>
        </w:rPr>
        <w:t>dirigentes</w:t>
      </w:r>
      <w:r w:rsidR="00E82764" w:rsidRPr="00E82764">
        <w:rPr>
          <w:rFonts w:ascii="Times New Roman" w:hAnsi="Times New Roman" w:cs="Times New Roman"/>
          <w:sz w:val="24"/>
          <w:szCs w:val="24"/>
        </w:rPr>
        <w:t xml:space="preserve"> de Laats planean analizar esta información almacenada en el nuevo formato ya no es parte del proyecto planteado en este </w:t>
      </w:r>
      <w:r w:rsidR="00C532CE">
        <w:rPr>
          <w:rFonts w:ascii="Times New Roman" w:hAnsi="Times New Roman" w:cs="Times New Roman"/>
          <w:sz w:val="24"/>
          <w:szCs w:val="24"/>
        </w:rPr>
        <w:t xml:space="preserve">trabajo. </w:t>
      </w:r>
    </w:p>
    <w:p w14:paraId="4ABAF9A8" w14:textId="77777777" w:rsidR="00B732D5" w:rsidRDefault="00B732D5" w:rsidP="00B732D5">
      <w:pPr>
        <w:ind w:firstLine="708"/>
        <w:jc w:val="both"/>
        <w:rPr>
          <w:rFonts w:ascii="Times New Roman" w:hAnsi="Times New Roman" w:cs="Times New Roman"/>
          <w:sz w:val="24"/>
          <w:szCs w:val="24"/>
        </w:rPr>
      </w:pPr>
    </w:p>
    <w:p w14:paraId="7E7DBC63" w14:textId="4893668F" w:rsidR="00B732D5" w:rsidRDefault="00B732D5" w:rsidP="00743E0B">
      <w:pPr>
        <w:jc w:val="both"/>
        <w:rPr>
          <w:rFonts w:ascii="Times New Roman" w:hAnsi="Times New Roman" w:cs="Times New Roman"/>
          <w:sz w:val="24"/>
          <w:szCs w:val="24"/>
        </w:rPr>
      </w:pPr>
    </w:p>
    <w:p w14:paraId="7F2DB54B" w14:textId="0E82AEF9" w:rsidR="00B732D5" w:rsidRDefault="00B732D5" w:rsidP="00743E0B">
      <w:pPr>
        <w:jc w:val="both"/>
        <w:rPr>
          <w:rFonts w:ascii="Times New Roman" w:hAnsi="Times New Roman" w:cs="Times New Roman"/>
          <w:sz w:val="24"/>
          <w:szCs w:val="24"/>
        </w:rPr>
      </w:pPr>
    </w:p>
    <w:p w14:paraId="467F39A2" w14:textId="4CD476BD" w:rsidR="00523187" w:rsidRDefault="00523187" w:rsidP="00743E0B">
      <w:pPr>
        <w:jc w:val="both"/>
        <w:rPr>
          <w:rFonts w:ascii="Times New Roman" w:hAnsi="Times New Roman" w:cs="Times New Roman"/>
          <w:sz w:val="24"/>
          <w:szCs w:val="24"/>
        </w:rPr>
      </w:pPr>
    </w:p>
    <w:p w14:paraId="0DDC08C7" w14:textId="4D498525" w:rsidR="002767D2" w:rsidRDefault="002767D2" w:rsidP="00743E0B">
      <w:pPr>
        <w:jc w:val="both"/>
        <w:rPr>
          <w:rFonts w:ascii="Times New Roman" w:hAnsi="Times New Roman" w:cs="Times New Roman"/>
          <w:sz w:val="24"/>
          <w:szCs w:val="24"/>
        </w:rPr>
      </w:pPr>
    </w:p>
    <w:p w14:paraId="1885C7E4" w14:textId="5F523B6F" w:rsidR="002767D2" w:rsidRDefault="002767D2" w:rsidP="00743E0B">
      <w:pPr>
        <w:jc w:val="both"/>
        <w:rPr>
          <w:rFonts w:ascii="Times New Roman" w:hAnsi="Times New Roman" w:cs="Times New Roman"/>
          <w:sz w:val="24"/>
          <w:szCs w:val="24"/>
        </w:rPr>
      </w:pPr>
    </w:p>
    <w:p w14:paraId="70BF07B5" w14:textId="6B97AAA7" w:rsidR="002767D2" w:rsidRDefault="002767D2" w:rsidP="00743E0B">
      <w:pPr>
        <w:jc w:val="both"/>
        <w:rPr>
          <w:rFonts w:ascii="Times New Roman" w:hAnsi="Times New Roman" w:cs="Times New Roman"/>
          <w:sz w:val="24"/>
          <w:szCs w:val="24"/>
        </w:rPr>
      </w:pPr>
    </w:p>
    <w:p w14:paraId="347ACB45" w14:textId="65D4E09E" w:rsidR="002767D2" w:rsidRDefault="002767D2" w:rsidP="00743E0B">
      <w:pPr>
        <w:jc w:val="both"/>
        <w:rPr>
          <w:rFonts w:ascii="Times New Roman" w:hAnsi="Times New Roman" w:cs="Times New Roman"/>
          <w:sz w:val="24"/>
          <w:szCs w:val="24"/>
        </w:rPr>
      </w:pPr>
    </w:p>
    <w:p w14:paraId="32BA0356" w14:textId="251ED056" w:rsidR="002767D2" w:rsidRDefault="002767D2" w:rsidP="00743E0B">
      <w:pPr>
        <w:jc w:val="both"/>
        <w:rPr>
          <w:rFonts w:ascii="Times New Roman" w:hAnsi="Times New Roman" w:cs="Times New Roman"/>
          <w:sz w:val="24"/>
          <w:szCs w:val="24"/>
        </w:rPr>
      </w:pPr>
    </w:p>
    <w:p w14:paraId="2A2B41C5" w14:textId="5886E3D4" w:rsidR="002767D2" w:rsidRDefault="002767D2" w:rsidP="00743E0B">
      <w:pPr>
        <w:jc w:val="both"/>
        <w:rPr>
          <w:rFonts w:ascii="Times New Roman" w:hAnsi="Times New Roman" w:cs="Times New Roman"/>
          <w:sz w:val="24"/>
          <w:szCs w:val="24"/>
        </w:rPr>
      </w:pPr>
    </w:p>
    <w:p w14:paraId="49DF1DDF" w14:textId="0F89D665" w:rsidR="002767D2" w:rsidRDefault="002767D2" w:rsidP="00743E0B">
      <w:pPr>
        <w:jc w:val="both"/>
        <w:rPr>
          <w:rFonts w:ascii="Times New Roman" w:hAnsi="Times New Roman" w:cs="Times New Roman"/>
          <w:sz w:val="24"/>
          <w:szCs w:val="24"/>
        </w:rPr>
      </w:pPr>
    </w:p>
    <w:p w14:paraId="3955ABD3" w14:textId="05BE1531" w:rsidR="002767D2" w:rsidRDefault="002767D2" w:rsidP="00743E0B">
      <w:pPr>
        <w:jc w:val="both"/>
        <w:rPr>
          <w:rFonts w:ascii="Times New Roman" w:hAnsi="Times New Roman" w:cs="Times New Roman"/>
          <w:sz w:val="24"/>
          <w:szCs w:val="24"/>
        </w:rPr>
      </w:pPr>
    </w:p>
    <w:p w14:paraId="683FA5AF" w14:textId="77777777" w:rsidR="00262EF6" w:rsidRDefault="00262EF6" w:rsidP="00743E0B">
      <w:pPr>
        <w:jc w:val="both"/>
        <w:rPr>
          <w:rFonts w:ascii="Times New Roman" w:hAnsi="Times New Roman" w:cs="Times New Roman"/>
          <w:sz w:val="24"/>
          <w:szCs w:val="24"/>
        </w:rPr>
      </w:pPr>
    </w:p>
    <w:p w14:paraId="6DA4E26A" w14:textId="698EFCA2" w:rsidR="002767D2" w:rsidRDefault="002767D2" w:rsidP="00743E0B">
      <w:pPr>
        <w:jc w:val="both"/>
        <w:rPr>
          <w:rFonts w:ascii="Times New Roman" w:hAnsi="Times New Roman" w:cs="Times New Roman"/>
          <w:sz w:val="24"/>
          <w:szCs w:val="24"/>
        </w:rPr>
      </w:pPr>
    </w:p>
    <w:p w14:paraId="2D7EC412" w14:textId="7334AB9F" w:rsidR="002767D2" w:rsidRDefault="002767D2" w:rsidP="00743E0B">
      <w:pPr>
        <w:jc w:val="both"/>
        <w:rPr>
          <w:rFonts w:ascii="Times New Roman" w:hAnsi="Times New Roman" w:cs="Times New Roman"/>
          <w:sz w:val="24"/>
          <w:szCs w:val="24"/>
        </w:rPr>
      </w:pPr>
    </w:p>
    <w:p w14:paraId="46A8DEBC" w14:textId="77777777" w:rsidR="002767D2" w:rsidRDefault="002767D2" w:rsidP="00743E0B">
      <w:pPr>
        <w:jc w:val="both"/>
        <w:rPr>
          <w:rFonts w:ascii="Times New Roman" w:hAnsi="Times New Roman" w:cs="Times New Roman"/>
          <w:sz w:val="24"/>
          <w:szCs w:val="24"/>
        </w:rPr>
      </w:pPr>
    </w:p>
    <w:p w14:paraId="669BD141" w14:textId="32D142B7" w:rsidR="00A61BC0" w:rsidRDefault="00A61BC0" w:rsidP="00743E0B">
      <w:pPr>
        <w:jc w:val="both"/>
        <w:rPr>
          <w:rFonts w:ascii="Times New Roman" w:hAnsi="Times New Roman" w:cs="Times New Roman"/>
          <w:sz w:val="24"/>
          <w:szCs w:val="24"/>
        </w:rPr>
      </w:pPr>
    </w:p>
    <w:p w14:paraId="20F93409" w14:textId="134DF0AC" w:rsidR="00925A58" w:rsidRDefault="00925A58" w:rsidP="00743E0B">
      <w:pPr>
        <w:jc w:val="both"/>
        <w:rPr>
          <w:rFonts w:ascii="Times New Roman" w:hAnsi="Times New Roman" w:cs="Times New Roman"/>
          <w:sz w:val="24"/>
          <w:szCs w:val="24"/>
        </w:rPr>
      </w:pPr>
    </w:p>
    <w:p w14:paraId="3016C130" w14:textId="73FE2BF2" w:rsidR="00925A58" w:rsidRDefault="00925A58" w:rsidP="00743E0B">
      <w:pPr>
        <w:jc w:val="both"/>
        <w:rPr>
          <w:rFonts w:ascii="Times New Roman" w:hAnsi="Times New Roman" w:cs="Times New Roman"/>
          <w:sz w:val="24"/>
          <w:szCs w:val="24"/>
        </w:rPr>
      </w:pPr>
    </w:p>
    <w:p w14:paraId="78E8D720" w14:textId="675FD07C" w:rsidR="00925A58" w:rsidRDefault="00925A58" w:rsidP="00743E0B">
      <w:pPr>
        <w:jc w:val="both"/>
        <w:rPr>
          <w:rFonts w:ascii="Times New Roman" w:hAnsi="Times New Roman" w:cs="Times New Roman"/>
          <w:sz w:val="24"/>
          <w:szCs w:val="24"/>
        </w:rPr>
      </w:pPr>
    </w:p>
    <w:p w14:paraId="61CE2386" w14:textId="3C35BCE6" w:rsidR="006E1450" w:rsidRDefault="006E1450" w:rsidP="00743E0B">
      <w:pPr>
        <w:jc w:val="both"/>
        <w:rPr>
          <w:rFonts w:ascii="Times New Roman" w:hAnsi="Times New Roman" w:cs="Times New Roman"/>
          <w:sz w:val="24"/>
          <w:szCs w:val="24"/>
        </w:rPr>
      </w:pPr>
    </w:p>
    <w:p w14:paraId="749C88A3" w14:textId="3432C130" w:rsidR="006E1450" w:rsidRDefault="006E1450" w:rsidP="00743E0B">
      <w:pPr>
        <w:jc w:val="both"/>
        <w:rPr>
          <w:rFonts w:ascii="Times New Roman" w:hAnsi="Times New Roman" w:cs="Times New Roman"/>
          <w:sz w:val="24"/>
          <w:szCs w:val="24"/>
        </w:rPr>
      </w:pPr>
    </w:p>
    <w:p w14:paraId="1A2A1E8A" w14:textId="77777777" w:rsidR="006E1450" w:rsidRDefault="006E1450" w:rsidP="00743E0B">
      <w:pPr>
        <w:jc w:val="both"/>
        <w:rPr>
          <w:rFonts w:ascii="Times New Roman" w:hAnsi="Times New Roman" w:cs="Times New Roman"/>
          <w:sz w:val="24"/>
          <w:szCs w:val="24"/>
        </w:rPr>
      </w:pPr>
    </w:p>
    <w:p w14:paraId="51BEB6DE" w14:textId="1C7A4482" w:rsidR="00925A58" w:rsidRDefault="00925A58" w:rsidP="00743E0B">
      <w:pPr>
        <w:jc w:val="both"/>
        <w:rPr>
          <w:rFonts w:ascii="Times New Roman" w:hAnsi="Times New Roman" w:cs="Times New Roman"/>
          <w:sz w:val="24"/>
          <w:szCs w:val="24"/>
        </w:rPr>
      </w:pPr>
    </w:p>
    <w:p w14:paraId="19A2EB3F" w14:textId="77777777" w:rsidR="00925A58" w:rsidRDefault="00925A58" w:rsidP="00743E0B">
      <w:pPr>
        <w:jc w:val="both"/>
        <w:rPr>
          <w:rFonts w:ascii="Times New Roman" w:hAnsi="Times New Roman" w:cs="Times New Roman"/>
          <w:sz w:val="24"/>
          <w:szCs w:val="24"/>
        </w:rPr>
      </w:pPr>
    </w:p>
    <w:p w14:paraId="6DB93ABF" w14:textId="77777777" w:rsidR="007B5C50" w:rsidRPr="00743E0B" w:rsidRDefault="007B5C50" w:rsidP="00743E0B">
      <w:pPr>
        <w:jc w:val="both"/>
        <w:rPr>
          <w:rFonts w:ascii="Times New Roman" w:hAnsi="Times New Roman" w:cs="Times New Roman"/>
          <w:sz w:val="24"/>
          <w:szCs w:val="24"/>
        </w:rPr>
      </w:pPr>
    </w:p>
    <w:p w14:paraId="789B3828" w14:textId="683BD136" w:rsidR="00ED12B6" w:rsidRPr="00925A58" w:rsidRDefault="00ED12B6" w:rsidP="00FA2E2C">
      <w:pPr>
        <w:pStyle w:val="Prrafodelista"/>
        <w:numPr>
          <w:ilvl w:val="0"/>
          <w:numId w:val="36"/>
        </w:numPr>
        <w:jc w:val="center"/>
        <w:rPr>
          <w:rFonts w:ascii="Times New Roman" w:hAnsi="Times New Roman" w:cs="Times New Roman"/>
          <w:b/>
          <w:bCs/>
          <w:sz w:val="32"/>
          <w:szCs w:val="32"/>
        </w:rPr>
      </w:pPr>
      <w:r w:rsidRPr="00925A58">
        <w:rPr>
          <w:rFonts w:ascii="Times New Roman" w:hAnsi="Times New Roman" w:cs="Times New Roman"/>
          <w:b/>
          <w:bCs/>
          <w:sz w:val="32"/>
          <w:szCs w:val="32"/>
        </w:rPr>
        <w:t>O</w:t>
      </w:r>
      <w:r w:rsidR="002A2EA9" w:rsidRPr="00925A58">
        <w:rPr>
          <w:rFonts w:ascii="Times New Roman" w:hAnsi="Times New Roman" w:cs="Times New Roman"/>
          <w:b/>
          <w:bCs/>
          <w:sz w:val="32"/>
          <w:szCs w:val="32"/>
        </w:rPr>
        <w:t>BJETIVOS</w:t>
      </w:r>
    </w:p>
    <w:p w14:paraId="6A961A44" w14:textId="603994BC" w:rsidR="00287457" w:rsidRPr="00287457" w:rsidRDefault="00287457" w:rsidP="00287457">
      <w:pPr>
        <w:jc w:val="both"/>
        <w:rPr>
          <w:rFonts w:ascii="Times New Roman" w:eastAsia="Arial" w:hAnsi="Times New Roman" w:cs="Times New Roman"/>
          <w:b/>
          <w:color w:val="000000"/>
          <w:sz w:val="24"/>
          <w:lang w:eastAsia="es-GT"/>
        </w:rPr>
      </w:pPr>
      <w:r w:rsidRPr="000F3D2D">
        <w:rPr>
          <w:rFonts w:ascii="Times New Roman" w:eastAsia="Arial" w:hAnsi="Times New Roman" w:cs="Times New Roman"/>
          <w:b/>
          <w:color w:val="000000"/>
          <w:sz w:val="28"/>
          <w:szCs w:val="24"/>
          <w:lang w:eastAsia="es-GT"/>
        </w:rPr>
        <w:t>Generales</w:t>
      </w:r>
      <w:r w:rsidRPr="00287457">
        <w:rPr>
          <w:rFonts w:ascii="Times New Roman" w:eastAsia="Arial" w:hAnsi="Times New Roman" w:cs="Times New Roman"/>
          <w:b/>
          <w:color w:val="000000"/>
          <w:sz w:val="24"/>
          <w:lang w:eastAsia="es-GT"/>
        </w:rPr>
        <w:t xml:space="preserve">   </w:t>
      </w:r>
    </w:p>
    <w:p w14:paraId="4506C2D5" w14:textId="6ECA57C9" w:rsidR="00282C8D" w:rsidRPr="00282C8D" w:rsidRDefault="00282C8D" w:rsidP="00282C8D">
      <w:pPr>
        <w:pStyle w:val="Prrafodelista"/>
        <w:numPr>
          <w:ilvl w:val="0"/>
          <w:numId w:val="7"/>
        </w:numPr>
        <w:jc w:val="both"/>
        <w:rPr>
          <w:rFonts w:ascii="Times New Roman" w:eastAsia="Arial" w:hAnsi="Times New Roman" w:cs="Times New Roman"/>
          <w:bCs/>
          <w:color w:val="000000"/>
          <w:sz w:val="24"/>
          <w:lang w:eastAsia="es-GT"/>
        </w:rPr>
      </w:pPr>
      <w:r w:rsidRPr="00282C8D">
        <w:rPr>
          <w:rFonts w:ascii="Times New Roman" w:eastAsia="Arial" w:hAnsi="Times New Roman" w:cs="Times New Roman"/>
          <w:bCs/>
          <w:color w:val="000000"/>
          <w:sz w:val="24"/>
          <w:lang w:eastAsia="es-GT"/>
        </w:rPr>
        <w:t>Simplificar el trabajo de los operadores aéreos y cargueros, automatizando la creación y almacenamiento de las ordenes de servicios, y almacenando la información plasmada en las mismas en un formato útil para la empresa.</w:t>
      </w:r>
    </w:p>
    <w:p w14:paraId="71E9B49E" w14:textId="3F990718" w:rsidR="00287457" w:rsidRPr="00282C8D" w:rsidRDefault="00287457" w:rsidP="00282C8D">
      <w:pPr>
        <w:jc w:val="both"/>
        <w:rPr>
          <w:rFonts w:ascii="Times New Roman" w:eastAsia="Arial" w:hAnsi="Times New Roman" w:cs="Times New Roman"/>
          <w:b/>
          <w:color w:val="000000"/>
          <w:sz w:val="24"/>
          <w:lang w:eastAsia="es-GT"/>
        </w:rPr>
      </w:pPr>
      <w:r w:rsidRPr="00282C8D">
        <w:rPr>
          <w:rFonts w:ascii="Times New Roman" w:eastAsia="Arial" w:hAnsi="Times New Roman" w:cs="Times New Roman"/>
          <w:b/>
          <w:color w:val="000000"/>
          <w:sz w:val="28"/>
          <w:szCs w:val="24"/>
          <w:lang w:eastAsia="es-GT"/>
        </w:rPr>
        <w:t xml:space="preserve">Específicos  </w:t>
      </w:r>
    </w:p>
    <w:p w14:paraId="2DC302D7" w14:textId="07A009A6" w:rsidR="00282C8D" w:rsidRPr="00282C8D" w:rsidRDefault="00282C8D" w:rsidP="00282C8D">
      <w:pPr>
        <w:pStyle w:val="Prrafodelista"/>
        <w:numPr>
          <w:ilvl w:val="0"/>
          <w:numId w:val="8"/>
        </w:numPr>
        <w:jc w:val="both"/>
        <w:rPr>
          <w:rFonts w:ascii="Times New Roman" w:eastAsia="Arial" w:hAnsi="Times New Roman" w:cs="Times New Roman"/>
          <w:bCs/>
          <w:color w:val="000000"/>
          <w:szCs w:val="20"/>
          <w:lang w:eastAsia="es-GT"/>
        </w:rPr>
      </w:pPr>
      <w:r w:rsidRPr="00282C8D">
        <w:rPr>
          <w:rStyle w:val="markedcontent"/>
          <w:rFonts w:ascii="Times New Roman" w:hAnsi="Times New Roman" w:cs="Times New Roman"/>
          <w:sz w:val="24"/>
          <w:szCs w:val="24"/>
        </w:rPr>
        <w:t>Diseñar y emitir los diferentes documentos respectivos para los procesos de registro de arribo y salida de vuelos, medidas de seguridad, servicios al pasajero, etc. Todo esto en base a la información recopilada.</w:t>
      </w:r>
    </w:p>
    <w:p w14:paraId="0BF59D2A" w14:textId="49F44F4D" w:rsidR="00ED12B6" w:rsidRDefault="00282C8D" w:rsidP="00287457">
      <w:pPr>
        <w:pStyle w:val="Prrafodelista"/>
        <w:numPr>
          <w:ilvl w:val="0"/>
          <w:numId w:val="8"/>
        </w:numPr>
        <w:jc w:val="both"/>
        <w:rPr>
          <w:rFonts w:ascii="Times New Roman" w:hAnsi="Times New Roman" w:cs="Times New Roman"/>
          <w:bCs/>
          <w:sz w:val="24"/>
          <w:szCs w:val="24"/>
        </w:rPr>
      </w:pPr>
      <w:r w:rsidRPr="00282C8D">
        <w:rPr>
          <w:rFonts w:ascii="Times New Roman" w:hAnsi="Times New Roman" w:cs="Times New Roman"/>
          <w:bCs/>
          <w:sz w:val="24"/>
          <w:szCs w:val="24"/>
        </w:rPr>
        <w:t>Diseñar y desarrollar 7 aplicaciones dentro del mismo ambiente</w:t>
      </w:r>
      <w:r>
        <w:rPr>
          <w:rFonts w:ascii="Times New Roman" w:hAnsi="Times New Roman" w:cs="Times New Roman"/>
          <w:bCs/>
          <w:sz w:val="24"/>
          <w:szCs w:val="24"/>
        </w:rPr>
        <w:t xml:space="preserve"> </w:t>
      </w:r>
      <w:r w:rsidRPr="00282C8D">
        <w:rPr>
          <w:rFonts w:ascii="Times New Roman" w:hAnsi="Times New Roman" w:cs="Times New Roman"/>
          <w:bCs/>
          <w:sz w:val="24"/>
          <w:szCs w:val="24"/>
        </w:rPr>
        <w:t>capaces de automatizar la captura y almacenamiento de datos.</w:t>
      </w:r>
    </w:p>
    <w:p w14:paraId="3C9311DE" w14:textId="3B0E245D" w:rsidR="00282C8D" w:rsidRPr="00282C8D" w:rsidRDefault="00282C8D" w:rsidP="00287457">
      <w:pPr>
        <w:pStyle w:val="Prrafodelista"/>
        <w:numPr>
          <w:ilvl w:val="0"/>
          <w:numId w:val="8"/>
        </w:numPr>
        <w:jc w:val="both"/>
        <w:rPr>
          <w:rStyle w:val="markedcontent"/>
          <w:rFonts w:ascii="Times New Roman" w:hAnsi="Times New Roman" w:cs="Times New Roman"/>
          <w:bCs/>
        </w:rPr>
      </w:pPr>
      <w:r w:rsidRPr="00282C8D">
        <w:rPr>
          <w:rStyle w:val="markedcontent"/>
          <w:rFonts w:ascii="Times New Roman" w:hAnsi="Times New Roman" w:cs="Times New Roman"/>
          <w:sz w:val="24"/>
          <w:szCs w:val="24"/>
        </w:rPr>
        <w:t xml:space="preserve">Formular un diseño de interfaz de usuario para la aplicación que sea capaz de simplificar el proceso de llenado de las ordenes de servicios que realizan </w:t>
      </w:r>
      <w:r w:rsidR="00B22DCD">
        <w:rPr>
          <w:rStyle w:val="markedcontent"/>
          <w:rFonts w:ascii="Times New Roman" w:hAnsi="Times New Roman" w:cs="Times New Roman"/>
          <w:sz w:val="24"/>
          <w:szCs w:val="24"/>
        </w:rPr>
        <w:t xml:space="preserve">los </w:t>
      </w:r>
      <w:r w:rsidRPr="00282C8D">
        <w:rPr>
          <w:rStyle w:val="markedcontent"/>
          <w:rFonts w:ascii="Times New Roman" w:hAnsi="Times New Roman" w:cs="Times New Roman"/>
          <w:sz w:val="24"/>
          <w:szCs w:val="24"/>
        </w:rPr>
        <w:t>operadores</w:t>
      </w:r>
      <w:r>
        <w:rPr>
          <w:rStyle w:val="markedcontent"/>
          <w:rFonts w:ascii="Times New Roman" w:hAnsi="Times New Roman" w:cs="Times New Roman"/>
          <w:sz w:val="24"/>
          <w:szCs w:val="24"/>
        </w:rPr>
        <w:t xml:space="preserve"> </w:t>
      </w:r>
      <w:r w:rsidRPr="00282C8D">
        <w:rPr>
          <w:rStyle w:val="markedcontent"/>
          <w:rFonts w:ascii="Times New Roman" w:hAnsi="Times New Roman" w:cs="Times New Roman"/>
          <w:sz w:val="24"/>
          <w:szCs w:val="24"/>
        </w:rPr>
        <w:t>de Laats.</w:t>
      </w:r>
    </w:p>
    <w:p w14:paraId="0A2CB8FA" w14:textId="57BCE7F0" w:rsidR="00282C8D" w:rsidRPr="00B22DCD" w:rsidRDefault="00282C8D" w:rsidP="00282C8D">
      <w:pPr>
        <w:pStyle w:val="Prrafodelista"/>
        <w:numPr>
          <w:ilvl w:val="0"/>
          <w:numId w:val="8"/>
        </w:numPr>
        <w:jc w:val="both"/>
        <w:rPr>
          <w:rFonts w:ascii="Times New Roman" w:hAnsi="Times New Roman" w:cs="Times New Roman"/>
          <w:bCs/>
          <w:sz w:val="24"/>
          <w:szCs w:val="24"/>
        </w:rPr>
      </w:pPr>
      <w:r w:rsidRPr="00B22DCD">
        <w:rPr>
          <w:rFonts w:ascii="Times New Roman" w:hAnsi="Times New Roman" w:cs="Times New Roman"/>
          <w:bCs/>
          <w:sz w:val="24"/>
          <w:szCs w:val="24"/>
        </w:rPr>
        <w:t xml:space="preserve">Almacenar la información en un formato </w:t>
      </w:r>
      <w:r w:rsidR="006C7F77">
        <w:rPr>
          <w:rFonts w:ascii="Times New Roman" w:hAnsi="Times New Roman" w:cs="Times New Roman"/>
          <w:bCs/>
          <w:sz w:val="24"/>
          <w:szCs w:val="24"/>
        </w:rPr>
        <w:t xml:space="preserve">que </w:t>
      </w:r>
      <w:r w:rsidRPr="00B22DCD">
        <w:rPr>
          <w:rFonts w:ascii="Times New Roman" w:hAnsi="Times New Roman" w:cs="Times New Roman"/>
          <w:bCs/>
          <w:sz w:val="24"/>
          <w:szCs w:val="24"/>
        </w:rPr>
        <w:t>sea útil para el área financiera de Laats.</w:t>
      </w:r>
    </w:p>
    <w:p w14:paraId="31324378" w14:textId="1E61D6F4" w:rsidR="000A1DB3" w:rsidRDefault="000A1DB3" w:rsidP="000A1DB3">
      <w:pPr>
        <w:pStyle w:val="Prrafodelista"/>
        <w:jc w:val="both"/>
        <w:rPr>
          <w:rFonts w:ascii="Times New Roman" w:hAnsi="Times New Roman" w:cs="Times New Roman"/>
          <w:bCs/>
        </w:rPr>
      </w:pPr>
    </w:p>
    <w:p w14:paraId="2A802363" w14:textId="2A2707D2" w:rsidR="00014430" w:rsidRDefault="00014430" w:rsidP="000A1DB3">
      <w:pPr>
        <w:pStyle w:val="Prrafodelista"/>
        <w:jc w:val="both"/>
        <w:rPr>
          <w:rFonts w:ascii="Times New Roman" w:hAnsi="Times New Roman" w:cs="Times New Roman"/>
          <w:bCs/>
        </w:rPr>
      </w:pPr>
    </w:p>
    <w:p w14:paraId="3663BAD0" w14:textId="2B0287E5" w:rsidR="00B64403" w:rsidRDefault="00B64403" w:rsidP="000A1DB3">
      <w:pPr>
        <w:pStyle w:val="Prrafodelista"/>
        <w:jc w:val="both"/>
        <w:rPr>
          <w:rFonts w:ascii="Times New Roman" w:hAnsi="Times New Roman" w:cs="Times New Roman"/>
          <w:bCs/>
        </w:rPr>
      </w:pPr>
    </w:p>
    <w:p w14:paraId="1B2416DD" w14:textId="528DD860" w:rsidR="00B64403" w:rsidRDefault="00B64403" w:rsidP="000A1DB3">
      <w:pPr>
        <w:pStyle w:val="Prrafodelista"/>
        <w:jc w:val="both"/>
        <w:rPr>
          <w:rFonts w:ascii="Times New Roman" w:hAnsi="Times New Roman" w:cs="Times New Roman"/>
          <w:bCs/>
        </w:rPr>
      </w:pPr>
    </w:p>
    <w:p w14:paraId="26B2CEA4" w14:textId="34AE3568" w:rsidR="00B64403" w:rsidRDefault="00B64403" w:rsidP="000A1DB3">
      <w:pPr>
        <w:pStyle w:val="Prrafodelista"/>
        <w:jc w:val="both"/>
        <w:rPr>
          <w:rFonts w:ascii="Times New Roman" w:hAnsi="Times New Roman" w:cs="Times New Roman"/>
          <w:bCs/>
        </w:rPr>
      </w:pPr>
    </w:p>
    <w:p w14:paraId="1A43A9BB" w14:textId="30D32155" w:rsidR="00B64403" w:rsidRDefault="00B64403" w:rsidP="000A1DB3">
      <w:pPr>
        <w:pStyle w:val="Prrafodelista"/>
        <w:jc w:val="both"/>
        <w:rPr>
          <w:rFonts w:ascii="Times New Roman" w:hAnsi="Times New Roman" w:cs="Times New Roman"/>
          <w:bCs/>
        </w:rPr>
      </w:pPr>
    </w:p>
    <w:p w14:paraId="2EB28EC6" w14:textId="131C140E" w:rsidR="00B64403" w:rsidRDefault="00B64403" w:rsidP="000A1DB3">
      <w:pPr>
        <w:pStyle w:val="Prrafodelista"/>
        <w:jc w:val="both"/>
        <w:rPr>
          <w:rFonts w:ascii="Times New Roman" w:hAnsi="Times New Roman" w:cs="Times New Roman"/>
          <w:bCs/>
        </w:rPr>
      </w:pPr>
    </w:p>
    <w:p w14:paraId="373A138F" w14:textId="4A0D30D0" w:rsidR="00B64403" w:rsidRDefault="00B64403" w:rsidP="000A1DB3">
      <w:pPr>
        <w:pStyle w:val="Prrafodelista"/>
        <w:jc w:val="both"/>
        <w:rPr>
          <w:rFonts w:ascii="Times New Roman" w:hAnsi="Times New Roman" w:cs="Times New Roman"/>
          <w:bCs/>
        </w:rPr>
      </w:pPr>
    </w:p>
    <w:p w14:paraId="7716698F" w14:textId="31DC9686" w:rsidR="00B64403" w:rsidRDefault="00B64403" w:rsidP="000A1DB3">
      <w:pPr>
        <w:pStyle w:val="Prrafodelista"/>
        <w:jc w:val="both"/>
        <w:rPr>
          <w:rFonts w:ascii="Times New Roman" w:hAnsi="Times New Roman" w:cs="Times New Roman"/>
          <w:bCs/>
        </w:rPr>
      </w:pPr>
    </w:p>
    <w:p w14:paraId="165BB069" w14:textId="568B5A39" w:rsidR="00B64403" w:rsidRDefault="00B64403" w:rsidP="000A1DB3">
      <w:pPr>
        <w:pStyle w:val="Prrafodelista"/>
        <w:jc w:val="both"/>
        <w:rPr>
          <w:rFonts w:ascii="Times New Roman" w:hAnsi="Times New Roman" w:cs="Times New Roman"/>
          <w:bCs/>
        </w:rPr>
      </w:pPr>
    </w:p>
    <w:p w14:paraId="41EB0CAE" w14:textId="6CC413D6" w:rsidR="00B64403" w:rsidRDefault="00B64403" w:rsidP="007C21E2">
      <w:pPr>
        <w:jc w:val="both"/>
        <w:rPr>
          <w:rFonts w:ascii="Times New Roman" w:hAnsi="Times New Roman" w:cs="Times New Roman"/>
          <w:bCs/>
        </w:rPr>
      </w:pPr>
    </w:p>
    <w:p w14:paraId="3939F187" w14:textId="7EF39A63" w:rsidR="00262EF6" w:rsidRDefault="00262EF6" w:rsidP="007C21E2">
      <w:pPr>
        <w:jc w:val="both"/>
        <w:rPr>
          <w:rFonts w:ascii="Times New Roman" w:hAnsi="Times New Roman" w:cs="Times New Roman"/>
          <w:bCs/>
        </w:rPr>
      </w:pPr>
    </w:p>
    <w:p w14:paraId="6276B9B4" w14:textId="7FBF2466" w:rsidR="00262EF6" w:rsidRDefault="00262EF6" w:rsidP="007C21E2">
      <w:pPr>
        <w:jc w:val="both"/>
        <w:rPr>
          <w:rFonts w:ascii="Times New Roman" w:hAnsi="Times New Roman" w:cs="Times New Roman"/>
          <w:bCs/>
        </w:rPr>
      </w:pPr>
    </w:p>
    <w:p w14:paraId="62E4607A" w14:textId="6E56193C" w:rsidR="00262EF6" w:rsidRDefault="00262EF6" w:rsidP="007C21E2">
      <w:pPr>
        <w:jc w:val="both"/>
        <w:rPr>
          <w:rFonts w:ascii="Times New Roman" w:hAnsi="Times New Roman" w:cs="Times New Roman"/>
          <w:bCs/>
        </w:rPr>
      </w:pPr>
    </w:p>
    <w:p w14:paraId="2828616C" w14:textId="0E05B98E" w:rsidR="002E0B5C" w:rsidRDefault="002E0B5C" w:rsidP="00D74A43">
      <w:pPr>
        <w:jc w:val="both"/>
        <w:rPr>
          <w:rFonts w:ascii="Times New Roman" w:hAnsi="Times New Roman" w:cs="Times New Roman"/>
          <w:bCs/>
        </w:rPr>
      </w:pPr>
    </w:p>
    <w:p w14:paraId="0CAC2CB2" w14:textId="77777777" w:rsidR="00633E51" w:rsidRDefault="00633E51" w:rsidP="00D74A43">
      <w:pPr>
        <w:jc w:val="both"/>
        <w:rPr>
          <w:rFonts w:ascii="Times New Roman" w:hAnsi="Times New Roman" w:cs="Times New Roman"/>
          <w:bCs/>
        </w:rPr>
      </w:pPr>
    </w:p>
    <w:p w14:paraId="58B17BA3" w14:textId="77777777" w:rsidR="0042611A" w:rsidRPr="00633E51" w:rsidRDefault="0042611A" w:rsidP="00633E51">
      <w:pPr>
        <w:jc w:val="both"/>
        <w:rPr>
          <w:rFonts w:ascii="Times New Roman" w:hAnsi="Times New Roman" w:cs="Times New Roman"/>
          <w:bCs/>
        </w:rPr>
      </w:pPr>
    </w:p>
    <w:p w14:paraId="09402F2D" w14:textId="7B0CDD04" w:rsidR="00B43B9F" w:rsidRPr="00925A58" w:rsidRDefault="002A2EA9" w:rsidP="00FA2E2C">
      <w:pPr>
        <w:pStyle w:val="Prrafodelista"/>
        <w:numPr>
          <w:ilvl w:val="0"/>
          <w:numId w:val="36"/>
        </w:numPr>
        <w:jc w:val="center"/>
        <w:rPr>
          <w:rFonts w:ascii="Times New Roman" w:hAnsi="Times New Roman" w:cs="Times New Roman"/>
          <w:b/>
          <w:bCs/>
          <w:sz w:val="32"/>
          <w:szCs w:val="32"/>
        </w:rPr>
      </w:pPr>
      <w:r w:rsidRPr="00925A58">
        <w:rPr>
          <w:rFonts w:ascii="Times New Roman" w:hAnsi="Times New Roman" w:cs="Times New Roman"/>
          <w:b/>
          <w:bCs/>
          <w:sz w:val="32"/>
          <w:szCs w:val="32"/>
        </w:rPr>
        <w:t>MARCO</w:t>
      </w:r>
      <w:r w:rsidR="00ED12B6" w:rsidRPr="00925A58">
        <w:rPr>
          <w:rFonts w:ascii="Times New Roman" w:hAnsi="Times New Roman" w:cs="Times New Roman"/>
          <w:b/>
          <w:bCs/>
          <w:sz w:val="32"/>
          <w:szCs w:val="32"/>
        </w:rPr>
        <w:t xml:space="preserve"> T</w:t>
      </w:r>
      <w:r w:rsidRPr="00925A58">
        <w:rPr>
          <w:rFonts w:ascii="Times New Roman" w:hAnsi="Times New Roman" w:cs="Times New Roman"/>
          <w:b/>
          <w:bCs/>
          <w:sz w:val="32"/>
          <w:szCs w:val="32"/>
        </w:rPr>
        <w:t>EÓRICO</w:t>
      </w:r>
    </w:p>
    <w:p w14:paraId="5715134A" w14:textId="346B9DEC" w:rsidR="00E06039" w:rsidRDefault="004B5B08" w:rsidP="007E627C">
      <w:pPr>
        <w:ind w:firstLine="708"/>
        <w:jc w:val="both"/>
        <w:rPr>
          <w:rFonts w:ascii="Times New Roman" w:hAnsi="Times New Roman" w:cs="Times New Roman"/>
          <w:sz w:val="24"/>
          <w:szCs w:val="24"/>
        </w:rPr>
      </w:pPr>
      <w:r>
        <w:rPr>
          <w:rFonts w:ascii="Times New Roman" w:hAnsi="Times New Roman" w:cs="Times New Roman"/>
          <w:sz w:val="24"/>
          <w:szCs w:val="24"/>
        </w:rPr>
        <w:t xml:space="preserve">Este proyecto se </w:t>
      </w:r>
      <w:r w:rsidR="00E01898">
        <w:rPr>
          <w:rFonts w:ascii="Times New Roman" w:hAnsi="Times New Roman" w:cs="Times New Roman"/>
          <w:sz w:val="24"/>
          <w:szCs w:val="24"/>
        </w:rPr>
        <w:t>desarrolló</w:t>
      </w:r>
      <w:r w:rsidR="00737078">
        <w:rPr>
          <w:rFonts w:ascii="Times New Roman" w:hAnsi="Times New Roman" w:cs="Times New Roman"/>
          <w:sz w:val="24"/>
          <w:szCs w:val="24"/>
        </w:rPr>
        <w:t xml:space="preserve"> en su mayoría</w:t>
      </w:r>
      <w:r>
        <w:rPr>
          <w:rFonts w:ascii="Times New Roman" w:hAnsi="Times New Roman" w:cs="Times New Roman"/>
          <w:sz w:val="24"/>
          <w:szCs w:val="24"/>
        </w:rPr>
        <w:t xml:space="preserve"> en el aeropuerto internacional </w:t>
      </w:r>
      <w:r w:rsidR="006C7F77">
        <w:rPr>
          <w:rFonts w:ascii="Times New Roman" w:hAnsi="Times New Roman" w:cs="Times New Roman"/>
          <w:sz w:val="24"/>
          <w:szCs w:val="24"/>
        </w:rPr>
        <w:t>L</w:t>
      </w:r>
      <w:r>
        <w:rPr>
          <w:rFonts w:ascii="Times New Roman" w:hAnsi="Times New Roman" w:cs="Times New Roman"/>
          <w:sz w:val="24"/>
          <w:szCs w:val="24"/>
        </w:rPr>
        <w:t xml:space="preserve">a </w:t>
      </w:r>
      <w:r w:rsidR="006C7F77">
        <w:rPr>
          <w:rFonts w:ascii="Times New Roman" w:hAnsi="Times New Roman" w:cs="Times New Roman"/>
          <w:sz w:val="24"/>
          <w:szCs w:val="24"/>
        </w:rPr>
        <w:t>A</w:t>
      </w:r>
      <w:r>
        <w:rPr>
          <w:rFonts w:ascii="Times New Roman" w:hAnsi="Times New Roman" w:cs="Times New Roman"/>
          <w:sz w:val="24"/>
          <w:szCs w:val="24"/>
        </w:rPr>
        <w:t xml:space="preserve">urora, </w:t>
      </w:r>
      <w:r w:rsidR="00E01898">
        <w:rPr>
          <w:rFonts w:ascii="Times New Roman" w:hAnsi="Times New Roman" w:cs="Times New Roman"/>
          <w:sz w:val="24"/>
          <w:szCs w:val="24"/>
        </w:rPr>
        <w:t xml:space="preserve">se </w:t>
      </w:r>
      <w:r w:rsidR="0011396E">
        <w:rPr>
          <w:rFonts w:ascii="Times New Roman" w:hAnsi="Times New Roman" w:cs="Times New Roman"/>
          <w:sz w:val="24"/>
          <w:szCs w:val="24"/>
        </w:rPr>
        <w:t>trabajó</w:t>
      </w:r>
      <w:r w:rsidR="00E01898">
        <w:rPr>
          <w:rFonts w:ascii="Times New Roman" w:hAnsi="Times New Roman" w:cs="Times New Roman"/>
          <w:sz w:val="24"/>
          <w:szCs w:val="24"/>
        </w:rPr>
        <w:t xml:space="preserve"> con el apoyo de la empresa Laats, </w:t>
      </w:r>
      <w:r w:rsidR="00E01898" w:rsidRPr="00737078">
        <w:rPr>
          <w:rFonts w:ascii="Times New Roman" w:hAnsi="Times New Roman" w:cs="Times New Roman"/>
          <w:sz w:val="24"/>
          <w:szCs w:val="24"/>
        </w:rPr>
        <w:t>se</w:t>
      </w:r>
      <w:r w:rsidR="00E01898">
        <w:rPr>
          <w:rFonts w:ascii="Times New Roman" w:hAnsi="Times New Roman" w:cs="Times New Roman"/>
          <w:sz w:val="24"/>
          <w:szCs w:val="24"/>
        </w:rPr>
        <w:t xml:space="preserve"> </w:t>
      </w:r>
      <w:r w:rsidR="0011396E">
        <w:rPr>
          <w:rFonts w:ascii="Times New Roman" w:hAnsi="Times New Roman" w:cs="Times New Roman"/>
          <w:sz w:val="24"/>
          <w:szCs w:val="24"/>
        </w:rPr>
        <w:t>desarrolló</w:t>
      </w:r>
      <w:r w:rsidR="00E01898">
        <w:rPr>
          <w:rFonts w:ascii="Times New Roman" w:hAnsi="Times New Roman" w:cs="Times New Roman"/>
          <w:sz w:val="24"/>
          <w:szCs w:val="24"/>
        </w:rPr>
        <w:t xml:space="preserve"> con el motor de desarrollo </w:t>
      </w:r>
      <w:r w:rsidR="00E3270A">
        <w:rPr>
          <w:rFonts w:ascii="Times New Roman" w:hAnsi="Times New Roman" w:cs="Times New Roman"/>
          <w:sz w:val="24"/>
          <w:szCs w:val="24"/>
        </w:rPr>
        <w:t>P</w:t>
      </w:r>
      <w:r w:rsidR="00E01898">
        <w:rPr>
          <w:rFonts w:ascii="Times New Roman" w:hAnsi="Times New Roman" w:cs="Times New Roman"/>
          <w:sz w:val="24"/>
          <w:szCs w:val="24"/>
        </w:rPr>
        <w:t xml:space="preserve">ower </w:t>
      </w:r>
      <w:r w:rsidR="006C7F77">
        <w:rPr>
          <w:rFonts w:ascii="Times New Roman" w:hAnsi="Times New Roman" w:cs="Times New Roman"/>
          <w:sz w:val="24"/>
          <w:szCs w:val="24"/>
        </w:rPr>
        <w:t>A</w:t>
      </w:r>
      <w:r w:rsidR="00E01898">
        <w:rPr>
          <w:rFonts w:ascii="Times New Roman" w:hAnsi="Times New Roman" w:cs="Times New Roman"/>
          <w:sz w:val="24"/>
          <w:szCs w:val="24"/>
        </w:rPr>
        <w:t xml:space="preserve">pps y </w:t>
      </w:r>
      <w:r w:rsidR="00B40DC7">
        <w:rPr>
          <w:rFonts w:ascii="Times New Roman" w:hAnsi="Times New Roman" w:cs="Times New Roman"/>
          <w:sz w:val="24"/>
          <w:szCs w:val="24"/>
        </w:rPr>
        <w:t>diversas</w:t>
      </w:r>
      <w:r w:rsidR="00E01898">
        <w:rPr>
          <w:rFonts w:ascii="Times New Roman" w:hAnsi="Times New Roman" w:cs="Times New Roman"/>
          <w:sz w:val="24"/>
          <w:szCs w:val="24"/>
        </w:rPr>
        <w:t xml:space="preserve"> herramientas de </w:t>
      </w:r>
      <w:r w:rsidR="00B40DC7">
        <w:rPr>
          <w:rFonts w:ascii="Times New Roman" w:hAnsi="Times New Roman" w:cs="Times New Roman"/>
          <w:sz w:val="24"/>
          <w:szCs w:val="24"/>
        </w:rPr>
        <w:t>Microsoft, usa</w:t>
      </w:r>
      <w:r w:rsidR="00E01898">
        <w:rPr>
          <w:rFonts w:ascii="Times New Roman" w:hAnsi="Times New Roman" w:cs="Times New Roman"/>
          <w:sz w:val="24"/>
          <w:szCs w:val="24"/>
        </w:rPr>
        <w:t xml:space="preserve"> varios conceptos sobre el desarrollo para plataformas móviles</w:t>
      </w:r>
      <w:r w:rsidR="00214320">
        <w:rPr>
          <w:rFonts w:ascii="Times New Roman" w:hAnsi="Times New Roman" w:cs="Times New Roman"/>
          <w:sz w:val="24"/>
          <w:szCs w:val="24"/>
        </w:rPr>
        <w:t xml:space="preserve"> y </w:t>
      </w:r>
      <w:r w:rsidR="002935DD">
        <w:rPr>
          <w:rFonts w:ascii="Times New Roman" w:hAnsi="Times New Roman" w:cs="Times New Roman"/>
          <w:sz w:val="24"/>
          <w:szCs w:val="24"/>
        </w:rPr>
        <w:t xml:space="preserve">se aplicó </w:t>
      </w:r>
      <w:r w:rsidR="00CA6723">
        <w:rPr>
          <w:rFonts w:ascii="Times New Roman" w:hAnsi="Times New Roman" w:cs="Times New Roman"/>
          <w:sz w:val="24"/>
          <w:szCs w:val="24"/>
        </w:rPr>
        <w:t>la metodología</w:t>
      </w:r>
      <w:r w:rsidR="00214320">
        <w:rPr>
          <w:rFonts w:ascii="Times New Roman" w:hAnsi="Times New Roman" w:cs="Times New Roman"/>
          <w:sz w:val="24"/>
          <w:szCs w:val="24"/>
        </w:rPr>
        <w:t xml:space="preserve"> </w:t>
      </w:r>
      <w:r w:rsidR="006C7F77">
        <w:rPr>
          <w:rFonts w:ascii="Times New Roman" w:hAnsi="Times New Roman" w:cs="Times New Roman"/>
          <w:sz w:val="24"/>
          <w:szCs w:val="24"/>
        </w:rPr>
        <w:t>ágil</w:t>
      </w:r>
      <w:r w:rsidR="002935DD">
        <w:rPr>
          <w:rFonts w:ascii="Times New Roman" w:hAnsi="Times New Roman" w:cs="Times New Roman"/>
          <w:sz w:val="24"/>
          <w:szCs w:val="24"/>
        </w:rPr>
        <w:t xml:space="preserve"> Kanban durante el desarrollo del mismo</w:t>
      </w:r>
      <w:r w:rsidR="00737078">
        <w:rPr>
          <w:rFonts w:ascii="Times New Roman" w:hAnsi="Times New Roman" w:cs="Times New Roman"/>
          <w:sz w:val="24"/>
          <w:szCs w:val="24"/>
        </w:rPr>
        <w:t>, es por eso que para el completo entendimiento del proyecto e</w:t>
      </w:r>
      <w:r w:rsidR="000E7479">
        <w:rPr>
          <w:rFonts w:ascii="Times New Roman" w:hAnsi="Times New Roman" w:cs="Times New Roman"/>
          <w:sz w:val="24"/>
          <w:szCs w:val="24"/>
        </w:rPr>
        <w:t>s</w:t>
      </w:r>
      <w:r w:rsidR="00737078">
        <w:rPr>
          <w:rFonts w:ascii="Times New Roman" w:hAnsi="Times New Roman" w:cs="Times New Roman"/>
          <w:sz w:val="24"/>
          <w:szCs w:val="24"/>
        </w:rPr>
        <w:t xml:space="preserve"> necesario definir varios conceptos, términos y metodologías. </w:t>
      </w:r>
    </w:p>
    <w:p w14:paraId="77F584B3" w14:textId="6A555EAC" w:rsidR="00533829" w:rsidRDefault="003D1864" w:rsidP="00533829">
      <w:pPr>
        <w:pStyle w:val="Prrafodelista"/>
        <w:numPr>
          <w:ilvl w:val="0"/>
          <w:numId w:val="37"/>
        </w:numPr>
        <w:jc w:val="both"/>
        <w:rPr>
          <w:rFonts w:ascii="Times New Roman" w:hAnsi="Times New Roman" w:cs="Times New Roman"/>
          <w:b/>
          <w:bCs/>
          <w:sz w:val="28"/>
          <w:szCs w:val="28"/>
        </w:rPr>
      </w:pPr>
      <w:r w:rsidRPr="00533829">
        <w:rPr>
          <w:rFonts w:ascii="Times New Roman" w:hAnsi="Times New Roman" w:cs="Times New Roman"/>
          <w:b/>
          <w:bCs/>
          <w:sz w:val="28"/>
          <w:szCs w:val="28"/>
        </w:rPr>
        <w:t>Laats</w:t>
      </w:r>
    </w:p>
    <w:p w14:paraId="7FDEB4D7" w14:textId="32C558FE" w:rsidR="00533829" w:rsidRDefault="009E3401" w:rsidP="00533829">
      <w:pPr>
        <w:pStyle w:val="Prrafodelista"/>
        <w:ind w:firstLine="696"/>
        <w:jc w:val="both"/>
        <w:rPr>
          <w:rFonts w:ascii="Times New Roman" w:hAnsi="Times New Roman" w:cs="Times New Roman"/>
          <w:sz w:val="24"/>
          <w:szCs w:val="24"/>
        </w:rPr>
      </w:pPr>
      <w:r w:rsidRPr="00533829">
        <w:rPr>
          <w:rFonts w:ascii="Times New Roman" w:hAnsi="Times New Roman" w:cs="Times New Roman"/>
          <w:sz w:val="24"/>
          <w:szCs w:val="24"/>
        </w:rPr>
        <w:t>Laat</w:t>
      </w:r>
      <w:r w:rsidR="00533829">
        <w:rPr>
          <w:rFonts w:ascii="Times New Roman" w:hAnsi="Times New Roman" w:cs="Times New Roman"/>
          <w:sz w:val="24"/>
          <w:szCs w:val="24"/>
        </w:rPr>
        <w:t>s</w:t>
      </w:r>
      <w:r w:rsidRPr="00533829">
        <w:rPr>
          <w:rFonts w:ascii="Times New Roman" w:hAnsi="Times New Roman" w:cs="Times New Roman"/>
          <w:sz w:val="24"/>
          <w:szCs w:val="24"/>
        </w:rPr>
        <w:t xml:space="preserve"> e</w:t>
      </w:r>
      <w:r w:rsidR="003D1864" w:rsidRPr="00533829">
        <w:rPr>
          <w:rFonts w:ascii="Times New Roman" w:hAnsi="Times New Roman" w:cs="Times New Roman"/>
          <w:sz w:val="24"/>
          <w:szCs w:val="24"/>
        </w:rPr>
        <w:t xml:space="preserve">s una empresa </w:t>
      </w:r>
      <w:r w:rsidRPr="00533829">
        <w:rPr>
          <w:rFonts w:ascii="Times New Roman" w:hAnsi="Times New Roman" w:cs="Times New Roman"/>
          <w:sz w:val="24"/>
          <w:szCs w:val="24"/>
        </w:rPr>
        <w:t>que se dedica a brindar servicios terrestres con base en el Aeropuerto internacional la Aurora de Guatemala, también con servicios en el Aeropuerto Internacional Mundo Maya (TIKAL). Dentro de este ambiente esta empresa se dedica a brindar servicios del día a día importantes para funcionamiento del aeropuerto, como un centro de control de operaciones, un departamento de seguridad aeroportuaria o un equipo de personas destinados al área de carga, entre otros servicios.</w:t>
      </w:r>
    </w:p>
    <w:p w14:paraId="4BC0C973" w14:textId="77777777" w:rsidR="00533829" w:rsidRDefault="00533829" w:rsidP="00533829">
      <w:pPr>
        <w:pStyle w:val="Prrafodelista"/>
        <w:ind w:firstLine="696"/>
        <w:jc w:val="both"/>
        <w:rPr>
          <w:rFonts w:ascii="Times New Roman" w:hAnsi="Times New Roman" w:cs="Times New Roman"/>
          <w:sz w:val="24"/>
          <w:szCs w:val="24"/>
        </w:rPr>
      </w:pPr>
    </w:p>
    <w:p w14:paraId="47BEAB28" w14:textId="16F95CA0" w:rsidR="009E3401" w:rsidRDefault="009E3401" w:rsidP="00533829">
      <w:pPr>
        <w:pStyle w:val="Prrafodelista"/>
        <w:ind w:firstLine="696"/>
        <w:jc w:val="both"/>
        <w:rPr>
          <w:rFonts w:ascii="Times New Roman" w:hAnsi="Times New Roman" w:cs="Times New Roman"/>
          <w:sz w:val="24"/>
          <w:szCs w:val="24"/>
        </w:rPr>
      </w:pPr>
      <w:r>
        <w:rPr>
          <w:rFonts w:ascii="Times New Roman" w:hAnsi="Times New Roman" w:cs="Times New Roman"/>
          <w:sz w:val="24"/>
          <w:szCs w:val="24"/>
        </w:rPr>
        <w:t xml:space="preserve">Este proyecto se </w:t>
      </w:r>
      <w:r w:rsidR="00533829">
        <w:rPr>
          <w:rFonts w:ascii="Times New Roman" w:hAnsi="Times New Roman" w:cs="Times New Roman"/>
          <w:sz w:val="24"/>
          <w:szCs w:val="24"/>
        </w:rPr>
        <w:t>desarrolló</w:t>
      </w:r>
      <w:r>
        <w:rPr>
          <w:rFonts w:ascii="Times New Roman" w:hAnsi="Times New Roman" w:cs="Times New Roman"/>
          <w:sz w:val="24"/>
          <w:szCs w:val="24"/>
        </w:rPr>
        <w:t xml:space="preserve"> dentro del ambiente de la empresa Laats y se puso a prueba con los trabajadores de </w:t>
      </w:r>
      <w:r w:rsidR="00D867B4">
        <w:rPr>
          <w:rFonts w:ascii="Times New Roman" w:hAnsi="Times New Roman" w:cs="Times New Roman"/>
          <w:sz w:val="24"/>
          <w:szCs w:val="24"/>
        </w:rPr>
        <w:t xml:space="preserve">esta misma empresa, los cuales laboran en las diferentes áreas del aeropuerto internacional la Aurora. </w:t>
      </w:r>
    </w:p>
    <w:p w14:paraId="77632D14" w14:textId="77777777" w:rsidR="00533829" w:rsidRPr="00533829" w:rsidRDefault="00533829" w:rsidP="00533829">
      <w:pPr>
        <w:pStyle w:val="Prrafodelista"/>
        <w:ind w:firstLine="696"/>
        <w:jc w:val="both"/>
        <w:rPr>
          <w:rFonts w:ascii="Times New Roman" w:hAnsi="Times New Roman" w:cs="Times New Roman"/>
          <w:b/>
          <w:bCs/>
          <w:sz w:val="28"/>
          <w:szCs w:val="28"/>
        </w:rPr>
      </w:pPr>
    </w:p>
    <w:p w14:paraId="3BBCD134" w14:textId="6A8ACFDE" w:rsidR="00533829" w:rsidRDefault="00A67765" w:rsidP="00533829">
      <w:pPr>
        <w:pStyle w:val="Prrafodelista"/>
        <w:numPr>
          <w:ilvl w:val="0"/>
          <w:numId w:val="37"/>
        </w:numPr>
        <w:jc w:val="both"/>
        <w:rPr>
          <w:rFonts w:ascii="Times New Roman" w:hAnsi="Times New Roman" w:cs="Times New Roman"/>
          <w:b/>
          <w:bCs/>
          <w:sz w:val="28"/>
          <w:szCs w:val="28"/>
        </w:rPr>
      </w:pPr>
      <w:bookmarkStart w:id="8" w:name="_Hlk78924232"/>
      <w:r w:rsidRPr="00533829">
        <w:rPr>
          <w:rFonts w:ascii="Times New Roman" w:hAnsi="Times New Roman" w:cs="Times New Roman"/>
          <w:b/>
          <w:bCs/>
          <w:sz w:val="28"/>
          <w:szCs w:val="28"/>
        </w:rPr>
        <w:t>Departamentos de Laats</w:t>
      </w:r>
      <w:bookmarkEnd w:id="8"/>
    </w:p>
    <w:p w14:paraId="797BE6CE" w14:textId="55B297F3" w:rsidR="00B40DC7" w:rsidRDefault="00B40DC7" w:rsidP="00533829">
      <w:pPr>
        <w:pStyle w:val="Prrafodelista"/>
        <w:ind w:firstLine="696"/>
        <w:jc w:val="both"/>
        <w:rPr>
          <w:rFonts w:ascii="Times New Roman" w:hAnsi="Times New Roman" w:cs="Times New Roman"/>
          <w:sz w:val="24"/>
          <w:szCs w:val="24"/>
        </w:rPr>
      </w:pPr>
      <w:r w:rsidRPr="00533829">
        <w:rPr>
          <w:rFonts w:ascii="Times New Roman" w:hAnsi="Times New Roman" w:cs="Times New Roman"/>
          <w:sz w:val="24"/>
          <w:szCs w:val="24"/>
        </w:rPr>
        <w:t xml:space="preserve">En esta sección se describe las funciones y </w:t>
      </w:r>
      <w:r w:rsidR="00B64403" w:rsidRPr="00533829">
        <w:rPr>
          <w:rFonts w:ascii="Times New Roman" w:hAnsi="Times New Roman" w:cs="Times New Roman"/>
          <w:sz w:val="24"/>
          <w:szCs w:val="24"/>
        </w:rPr>
        <w:t>propósitos de todos los departamentos de la empresa Laats necesarios para la completa compresión de este proyecto:</w:t>
      </w:r>
    </w:p>
    <w:p w14:paraId="3F7C19DF" w14:textId="77777777" w:rsidR="00533829" w:rsidRPr="00533829" w:rsidRDefault="00533829" w:rsidP="00533829">
      <w:pPr>
        <w:pStyle w:val="Prrafodelista"/>
        <w:ind w:firstLine="696"/>
        <w:jc w:val="both"/>
        <w:rPr>
          <w:rFonts w:ascii="Times New Roman" w:hAnsi="Times New Roman" w:cs="Times New Roman"/>
          <w:b/>
          <w:bCs/>
          <w:sz w:val="28"/>
          <w:szCs w:val="28"/>
        </w:rPr>
      </w:pPr>
    </w:p>
    <w:p w14:paraId="4E9A7E96" w14:textId="63070FC3" w:rsidR="00CA6723" w:rsidRPr="00FF76B1" w:rsidRDefault="00014430" w:rsidP="00FF76B1">
      <w:pPr>
        <w:pStyle w:val="Prrafodelista"/>
        <w:numPr>
          <w:ilvl w:val="0"/>
          <w:numId w:val="12"/>
        </w:numPr>
        <w:jc w:val="both"/>
        <w:rPr>
          <w:rFonts w:ascii="Times New Roman" w:hAnsi="Times New Roman" w:cs="Times New Roman"/>
          <w:b/>
          <w:bCs/>
          <w:sz w:val="24"/>
          <w:szCs w:val="24"/>
        </w:rPr>
      </w:pPr>
      <w:r w:rsidRPr="00A67765">
        <w:rPr>
          <w:rFonts w:ascii="Times New Roman" w:hAnsi="Times New Roman" w:cs="Times New Roman"/>
          <w:b/>
          <w:bCs/>
          <w:sz w:val="24"/>
          <w:szCs w:val="24"/>
        </w:rPr>
        <w:t>CCO (Centro de control de operaciones)</w:t>
      </w:r>
      <w:r w:rsidR="00A67765">
        <w:rPr>
          <w:rFonts w:ascii="Times New Roman" w:hAnsi="Times New Roman" w:cs="Times New Roman"/>
          <w:b/>
          <w:bCs/>
          <w:sz w:val="24"/>
          <w:szCs w:val="24"/>
        </w:rPr>
        <w:t>:</w:t>
      </w:r>
      <w:r w:rsidRPr="00A67765">
        <w:rPr>
          <w:rFonts w:ascii="Times New Roman" w:hAnsi="Times New Roman" w:cs="Times New Roman"/>
          <w:sz w:val="24"/>
          <w:szCs w:val="24"/>
        </w:rPr>
        <w:t xml:space="preserve"> </w:t>
      </w:r>
      <w:r w:rsidR="00CA6723">
        <w:rPr>
          <w:rFonts w:ascii="Times New Roman" w:hAnsi="Times New Roman" w:cs="Times New Roman"/>
          <w:sz w:val="24"/>
          <w:szCs w:val="24"/>
        </w:rPr>
        <w:t xml:space="preserve">Sus funciones consisten en crear la planificación y preparación de un vuelo para un piloto. Entre las tareas que realizan se encuentran asegurarse </w:t>
      </w:r>
      <w:r w:rsidR="000E7479">
        <w:rPr>
          <w:rFonts w:ascii="Times New Roman" w:hAnsi="Times New Roman" w:cs="Times New Roman"/>
          <w:sz w:val="24"/>
          <w:szCs w:val="24"/>
        </w:rPr>
        <w:t>de que</w:t>
      </w:r>
      <w:r w:rsidR="00CA6723">
        <w:rPr>
          <w:rFonts w:ascii="Times New Roman" w:hAnsi="Times New Roman" w:cs="Times New Roman"/>
          <w:sz w:val="24"/>
          <w:szCs w:val="24"/>
        </w:rPr>
        <w:t xml:space="preserve"> </w:t>
      </w:r>
      <w:r w:rsidR="00CA6723">
        <w:rPr>
          <w:rFonts w:ascii="Times New Roman" w:hAnsi="Times New Roman" w:cs="Times New Roman"/>
          <w:sz w:val="24"/>
          <w:szCs w:val="24"/>
        </w:rPr>
        <w:t>el peso y balance de la aeronave se encuentren en orden, la supervisión de llenado de combustible o que el posicionamiento de la carga est</w:t>
      </w:r>
      <w:r w:rsidR="000E7479">
        <w:rPr>
          <w:rFonts w:ascii="Times New Roman" w:hAnsi="Times New Roman" w:cs="Times New Roman"/>
          <w:sz w:val="24"/>
          <w:szCs w:val="24"/>
        </w:rPr>
        <w:t>é</w:t>
      </w:r>
      <w:r w:rsidR="00CA6723">
        <w:rPr>
          <w:rFonts w:ascii="Times New Roman" w:hAnsi="Times New Roman" w:cs="Times New Roman"/>
          <w:sz w:val="24"/>
          <w:szCs w:val="24"/>
        </w:rPr>
        <w:t xml:space="preserve"> hecho de forma correcta. </w:t>
      </w:r>
      <w:r w:rsidR="00CA6723" w:rsidRPr="00FF76B1">
        <w:rPr>
          <w:rFonts w:ascii="Times New Roman" w:hAnsi="Times New Roman" w:cs="Times New Roman"/>
          <w:sz w:val="24"/>
          <w:szCs w:val="24"/>
        </w:rPr>
        <w:t>También dan apertura a la operación y administran los datos generados a raíz de las actividades que realizan y supervisa.</w:t>
      </w:r>
    </w:p>
    <w:p w14:paraId="37C2DB0B" w14:textId="77777777" w:rsidR="00CA6723" w:rsidRPr="00CA6723" w:rsidRDefault="00CA6723" w:rsidP="00CA6723">
      <w:pPr>
        <w:pStyle w:val="Prrafodelista"/>
        <w:jc w:val="both"/>
        <w:rPr>
          <w:rFonts w:ascii="Times New Roman" w:hAnsi="Times New Roman" w:cs="Times New Roman"/>
          <w:b/>
          <w:bCs/>
          <w:sz w:val="24"/>
          <w:szCs w:val="24"/>
        </w:rPr>
      </w:pPr>
    </w:p>
    <w:p w14:paraId="2B961A75" w14:textId="6CAA5E7D" w:rsidR="0042611A" w:rsidRPr="0042611A" w:rsidRDefault="00014430" w:rsidP="0042611A">
      <w:pPr>
        <w:pStyle w:val="Prrafodelista"/>
        <w:numPr>
          <w:ilvl w:val="0"/>
          <w:numId w:val="12"/>
        </w:numPr>
        <w:jc w:val="both"/>
        <w:rPr>
          <w:rFonts w:ascii="Times New Roman" w:hAnsi="Times New Roman" w:cs="Times New Roman"/>
          <w:b/>
          <w:bCs/>
          <w:sz w:val="24"/>
          <w:szCs w:val="24"/>
        </w:rPr>
      </w:pPr>
      <w:r w:rsidRPr="00A67765">
        <w:rPr>
          <w:rFonts w:ascii="Times New Roman" w:hAnsi="Times New Roman" w:cs="Times New Roman"/>
          <w:b/>
          <w:bCs/>
          <w:sz w:val="24"/>
          <w:szCs w:val="24"/>
        </w:rPr>
        <w:t>SAP (seguridad al pasajero)</w:t>
      </w:r>
      <w:r w:rsidR="00A67765" w:rsidRPr="00A67765">
        <w:rPr>
          <w:rFonts w:ascii="Times New Roman" w:hAnsi="Times New Roman" w:cs="Times New Roman"/>
          <w:b/>
          <w:bCs/>
          <w:sz w:val="24"/>
          <w:szCs w:val="24"/>
        </w:rPr>
        <w:t>:</w:t>
      </w:r>
      <w:r w:rsidRPr="00A67765">
        <w:rPr>
          <w:rFonts w:ascii="Times New Roman" w:hAnsi="Times New Roman" w:cs="Times New Roman"/>
          <w:sz w:val="24"/>
          <w:szCs w:val="24"/>
        </w:rPr>
        <w:t xml:space="preserve"> </w:t>
      </w:r>
      <w:r w:rsidR="00D64619">
        <w:rPr>
          <w:rFonts w:ascii="Times New Roman" w:hAnsi="Times New Roman" w:cs="Times New Roman"/>
          <w:sz w:val="24"/>
          <w:szCs w:val="24"/>
        </w:rPr>
        <w:t>Sus funciones radican en darle atención al pasajero</w:t>
      </w:r>
      <w:r w:rsidR="00F32F25">
        <w:rPr>
          <w:rFonts w:ascii="Times New Roman" w:hAnsi="Times New Roman" w:cs="Times New Roman"/>
          <w:sz w:val="24"/>
          <w:szCs w:val="24"/>
        </w:rPr>
        <w:t xml:space="preserve">, </w:t>
      </w:r>
      <w:r w:rsidR="00D64619">
        <w:rPr>
          <w:rFonts w:ascii="Times New Roman" w:hAnsi="Times New Roman" w:cs="Times New Roman"/>
          <w:sz w:val="24"/>
          <w:szCs w:val="24"/>
        </w:rPr>
        <w:t>manejan</w:t>
      </w:r>
      <w:r w:rsidR="00F32F25">
        <w:rPr>
          <w:rFonts w:ascii="Times New Roman" w:hAnsi="Times New Roman" w:cs="Times New Roman"/>
          <w:sz w:val="24"/>
          <w:szCs w:val="24"/>
        </w:rPr>
        <w:t xml:space="preserve"> los p</w:t>
      </w:r>
      <w:r w:rsidR="00D64619">
        <w:rPr>
          <w:rFonts w:ascii="Times New Roman" w:hAnsi="Times New Roman" w:cs="Times New Roman"/>
          <w:sz w:val="24"/>
          <w:szCs w:val="24"/>
        </w:rPr>
        <w:t>ro</w:t>
      </w:r>
      <w:r w:rsidR="00F32F25">
        <w:rPr>
          <w:rFonts w:ascii="Times New Roman" w:hAnsi="Times New Roman" w:cs="Times New Roman"/>
          <w:sz w:val="24"/>
          <w:szCs w:val="24"/>
        </w:rPr>
        <w:t>cesos que conllevan los vuelos destinados a transportar personas</w:t>
      </w:r>
      <w:r w:rsidR="00E94DAB">
        <w:rPr>
          <w:rFonts w:ascii="Times New Roman" w:hAnsi="Times New Roman" w:cs="Times New Roman"/>
          <w:sz w:val="24"/>
          <w:szCs w:val="24"/>
        </w:rPr>
        <w:t xml:space="preserve"> y recopilan los datos de los mismos</w:t>
      </w:r>
      <w:r w:rsidR="00F32F25">
        <w:rPr>
          <w:rFonts w:ascii="Times New Roman" w:hAnsi="Times New Roman" w:cs="Times New Roman"/>
          <w:sz w:val="24"/>
          <w:szCs w:val="24"/>
        </w:rPr>
        <w:t xml:space="preserve">. </w:t>
      </w:r>
      <w:r w:rsidRPr="00A67765">
        <w:rPr>
          <w:rFonts w:ascii="Times New Roman" w:hAnsi="Times New Roman" w:cs="Times New Roman"/>
          <w:sz w:val="24"/>
          <w:szCs w:val="24"/>
        </w:rPr>
        <w:t xml:space="preserve"> </w:t>
      </w:r>
    </w:p>
    <w:p w14:paraId="7BA8242C" w14:textId="77777777" w:rsidR="00E94DAB" w:rsidRPr="00E94DAB" w:rsidRDefault="00E94DAB" w:rsidP="00E94DAB">
      <w:pPr>
        <w:pStyle w:val="Prrafodelista"/>
        <w:rPr>
          <w:rFonts w:ascii="Times New Roman" w:hAnsi="Times New Roman" w:cs="Times New Roman"/>
          <w:b/>
          <w:bCs/>
          <w:sz w:val="24"/>
          <w:szCs w:val="24"/>
        </w:rPr>
      </w:pPr>
    </w:p>
    <w:p w14:paraId="1E23CD4F" w14:textId="77777777" w:rsidR="00EE280E" w:rsidRPr="00EE280E" w:rsidRDefault="00014430" w:rsidP="00EE280E">
      <w:pPr>
        <w:pStyle w:val="Prrafodelista"/>
        <w:numPr>
          <w:ilvl w:val="0"/>
          <w:numId w:val="12"/>
        </w:numPr>
        <w:jc w:val="both"/>
        <w:rPr>
          <w:rFonts w:ascii="Times New Roman" w:hAnsi="Times New Roman" w:cs="Times New Roman"/>
          <w:b/>
          <w:bCs/>
          <w:sz w:val="24"/>
          <w:szCs w:val="24"/>
        </w:rPr>
      </w:pPr>
      <w:r w:rsidRPr="00E94DAB">
        <w:rPr>
          <w:rFonts w:ascii="Times New Roman" w:hAnsi="Times New Roman" w:cs="Times New Roman"/>
          <w:b/>
          <w:bCs/>
          <w:sz w:val="24"/>
          <w:szCs w:val="24"/>
        </w:rPr>
        <w:t>SEC (seguridad aeroportuaria)</w:t>
      </w:r>
      <w:r w:rsidR="00A67765" w:rsidRPr="00E94DAB">
        <w:rPr>
          <w:rFonts w:ascii="Times New Roman" w:hAnsi="Times New Roman" w:cs="Times New Roman"/>
          <w:b/>
          <w:bCs/>
          <w:sz w:val="24"/>
          <w:szCs w:val="24"/>
        </w:rPr>
        <w:t>:</w:t>
      </w:r>
      <w:r w:rsidRPr="00E94DAB">
        <w:rPr>
          <w:rFonts w:ascii="Times New Roman" w:hAnsi="Times New Roman" w:cs="Times New Roman"/>
          <w:sz w:val="24"/>
          <w:szCs w:val="24"/>
        </w:rPr>
        <w:t xml:space="preserve"> </w:t>
      </w:r>
      <w:r w:rsidR="00E94DAB" w:rsidRPr="00E94DAB">
        <w:rPr>
          <w:rFonts w:ascii="Times New Roman" w:hAnsi="Times New Roman" w:cs="Times New Roman"/>
          <w:sz w:val="24"/>
          <w:szCs w:val="24"/>
        </w:rPr>
        <w:t xml:space="preserve">Se podría definir las responsabilidades y funciones de este departamento como los encargados de velar por la seguridad durante el transcurso de la operación, asegurándose de que los protocolos se sigan y vigilando comportamientos sospechosos. </w:t>
      </w:r>
    </w:p>
    <w:p w14:paraId="5E8804D2" w14:textId="77777777" w:rsidR="00EE280E" w:rsidRPr="00EE280E" w:rsidRDefault="00EE280E" w:rsidP="00EE280E">
      <w:pPr>
        <w:pStyle w:val="Prrafodelista"/>
        <w:rPr>
          <w:rFonts w:ascii="Times New Roman" w:hAnsi="Times New Roman" w:cs="Times New Roman"/>
          <w:sz w:val="24"/>
          <w:szCs w:val="24"/>
        </w:rPr>
      </w:pPr>
    </w:p>
    <w:p w14:paraId="0B320F31" w14:textId="5432062D" w:rsidR="002C1F32" w:rsidRPr="00EE280E" w:rsidRDefault="00E94DAB" w:rsidP="004176A4">
      <w:pPr>
        <w:pStyle w:val="Prrafodelista"/>
        <w:ind w:left="1068"/>
        <w:jc w:val="both"/>
        <w:rPr>
          <w:rFonts w:ascii="Times New Roman" w:hAnsi="Times New Roman" w:cs="Times New Roman"/>
          <w:b/>
          <w:bCs/>
          <w:sz w:val="24"/>
          <w:szCs w:val="24"/>
        </w:rPr>
      </w:pPr>
      <w:r w:rsidRPr="00EE280E">
        <w:rPr>
          <w:rFonts w:ascii="Times New Roman" w:hAnsi="Times New Roman" w:cs="Times New Roman"/>
          <w:sz w:val="24"/>
          <w:szCs w:val="24"/>
        </w:rPr>
        <w:t xml:space="preserve">Durante el desarrollo de sus funciones tienen que estar el pie de la operación, vigilando a todos aquellos que ingresan o </w:t>
      </w:r>
      <w:r w:rsidR="004E4548" w:rsidRPr="00EE280E">
        <w:rPr>
          <w:rFonts w:ascii="Times New Roman" w:hAnsi="Times New Roman" w:cs="Times New Roman"/>
          <w:sz w:val="24"/>
          <w:szCs w:val="24"/>
        </w:rPr>
        <w:t>egresan</w:t>
      </w:r>
      <w:r w:rsidRPr="00EE280E">
        <w:rPr>
          <w:rFonts w:ascii="Times New Roman" w:hAnsi="Times New Roman" w:cs="Times New Roman"/>
          <w:sz w:val="24"/>
          <w:szCs w:val="24"/>
        </w:rPr>
        <w:t xml:space="preserve"> a la aeronave. Tienen otras funciones diferentes como, custodiar a los menores </w:t>
      </w:r>
      <w:r w:rsidR="004E4548" w:rsidRPr="00EE280E">
        <w:rPr>
          <w:rFonts w:ascii="Times New Roman" w:hAnsi="Times New Roman" w:cs="Times New Roman"/>
          <w:sz w:val="24"/>
          <w:szCs w:val="24"/>
        </w:rPr>
        <w:t xml:space="preserve">o personas con discapacidades (ejemplo más común </w:t>
      </w:r>
      <w:r w:rsidR="00957CBB" w:rsidRPr="00EE280E">
        <w:rPr>
          <w:rFonts w:ascii="Times New Roman" w:hAnsi="Times New Roman" w:cs="Times New Roman"/>
          <w:sz w:val="24"/>
          <w:szCs w:val="24"/>
        </w:rPr>
        <w:t xml:space="preserve">personas en </w:t>
      </w:r>
      <w:r w:rsidR="004E4548" w:rsidRPr="00EE280E">
        <w:rPr>
          <w:rFonts w:ascii="Times New Roman" w:hAnsi="Times New Roman" w:cs="Times New Roman"/>
          <w:sz w:val="24"/>
          <w:szCs w:val="24"/>
        </w:rPr>
        <w:t xml:space="preserve">silla de ruedas) que necesitan apoyo para ingresar o egresar de la aeronave. </w:t>
      </w:r>
    </w:p>
    <w:p w14:paraId="5ABE62D6" w14:textId="77777777" w:rsidR="002C1F32" w:rsidRDefault="002C1F32" w:rsidP="002C1F32">
      <w:pPr>
        <w:pStyle w:val="Prrafodelista"/>
        <w:ind w:left="1416"/>
        <w:jc w:val="both"/>
        <w:rPr>
          <w:rFonts w:ascii="Times New Roman" w:hAnsi="Times New Roman" w:cs="Times New Roman"/>
          <w:sz w:val="24"/>
          <w:szCs w:val="24"/>
        </w:rPr>
      </w:pPr>
    </w:p>
    <w:p w14:paraId="203A6032" w14:textId="0CFDE5F9" w:rsidR="002C1F32" w:rsidRDefault="00014430" w:rsidP="00EE280E">
      <w:pPr>
        <w:pStyle w:val="Prrafodelista"/>
        <w:numPr>
          <w:ilvl w:val="0"/>
          <w:numId w:val="39"/>
        </w:numPr>
        <w:ind w:left="1068"/>
        <w:jc w:val="both"/>
        <w:rPr>
          <w:rFonts w:ascii="Times New Roman" w:hAnsi="Times New Roman" w:cs="Times New Roman"/>
          <w:sz w:val="24"/>
          <w:szCs w:val="24"/>
        </w:rPr>
      </w:pPr>
      <w:r w:rsidRPr="002C1F32">
        <w:rPr>
          <w:rFonts w:ascii="Times New Roman" w:hAnsi="Times New Roman" w:cs="Times New Roman"/>
          <w:b/>
          <w:bCs/>
          <w:sz w:val="24"/>
          <w:szCs w:val="24"/>
        </w:rPr>
        <w:t>CGO (Cargo)</w:t>
      </w:r>
      <w:r w:rsidR="00A67765" w:rsidRPr="002C1F32">
        <w:rPr>
          <w:rFonts w:ascii="Times New Roman" w:hAnsi="Times New Roman" w:cs="Times New Roman"/>
          <w:b/>
          <w:bCs/>
          <w:sz w:val="24"/>
          <w:szCs w:val="24"/>
        </w:rPr>
        <w:t>:</w:t>
      </w:r>
      <w:r w:rsidRPr="002C1F32">
        <w:rPr>
          <w:rFonts w:ascii="Times New Roman" w:hAnsi="Times New Roman" w:cs="Times New Roman"/>
          <w:sz w:val="24"/>
          <w:szCs w:val="24"/>
        </w:rPr>
        <w:t xml:space="preserve"> </w:t>
      </w:r>
      <w:r w:rsidR="00DB2D7F" w:rsidRPr="002C1F32">
        <w:rPr>
          <w:rFonts w:ascii="Times New Roman" w:hAnsi="Times New Roman" w:cs="Times New Roman"/>
          <w:sz w:val="24"/>
          <w:szCs w:val="24"/>
        </w:rPr>
        <w:t>S</w:t>
      </w:r>
      <w:r w:rsidR="00FE3253" w:rsidRPr="002C1F32">
        <w:rPr>
          <w:rFonts w:ascii="Times New Roman" w:hAnsi="Times New Roman" w:cs="Times New Roman"/>
          <w:sz w:val="24"/>
          <w:szCs w:val="24"/>
        </w:rPr>
        <w:t>e encarga de llevar a cabo las operaciones cargueras</w:t>
      </w:r>
      <w:r w:rsidR="00DB2D7F" w:rsidRPr="002C1F32">
        <w:rPr>
          <w:rFonts w:ascii="Times New Roman" w:hAnsi="Times New Roman" w:cs="Times New Roman"/>
          <w:sz w:val="24"/>
          <w:szCs w:val="24"/>
        </w:rPr>
        <w:t>.</w:t>
      </w:r>
      <w:r w:rsidR="00FE3253" w:rsidRPr="002C1F32">
        <w:rPr>
          <w:rFonts w:ascii="Times New Roman" w:hAnsi="Times New Roman" w:cs="Times New Roman"/>
          <w:sz w:val="24"/>
          <w:szCs w:val="24"/>
        </w:rPr>
        <w:t xml:space="preserve"> </w:t>
      </w:r>
      <w:r w:rsidR="00DB2D7F" w:rsidRPr="002C1F32">
        <w:rPr>
          <w:rFonts w:ascii="Times New Roman" w:hAnsi="Times New Roman" w:cs="Times New Roman"/>
          <w:sz w:val="24"/>
          <w:szCs w:val="24"/>
        </w:rPr>
        <w:t>S</w:t>
      </w:r>
      <w:r w:rsidR="000415FB" w:rsidRPr="002C1F32">
        <w:rPr>
          <w:rFonts w:ascii="Times New Roman" w:hAnsi="Times New Roman" w:cs="Times New Roman"/>
          <w:sz w:val="24"/>
          <w:szCs w:val="24"/>
        </w:rPr>
        <w:t xml:space="preserve">u trabajo consiste </w:t>
      </w:r>
      <w:r w:rsidR="00DB2D7F" w:rsidRPr="002C1F32">
        <w:rPr>
          <w:rFonts w:ascii="Times New Roman" w:hAnsi="Times New Roman" w:cs="Times New Roman"/>
          <w:sz w:val="24"/>
          <w:szCs w:val="24"/>
        </w:rPr>
        <w:t>en la descarga, paletización o enmallo de la carga proveniente por la parte de exportación. Realizan el mismo proceso con la carga proveniente para importación con la excepción que también la clasifica</w:t>
      </w:r>
      <w:r w:rsidR="004A4566">
        <w:rPr>
          <w:rFonts w:ascii="Times New Roman" w:hAnsi="Times New Roman" w:cs="Times New Roman"/>
          <w:sz w:val="24"/>
          <w:szCs w:val="24"/>
        </w:rPr>
        <w:t>n</w:t>
      </w:r>
      <w:r w:rsidR="00DB2D7F" w:rsidRPr="002C1F32">
        <w:rPr>
          <w:rFonts w:ascii="Times New Roman" w:hAnsi="Times New Roman" w:cs="Times New Roman"/>
          <w:sz w:val="24"/>
          <w:szCs w:val="24"/>
        </w:rPr>
        <w:t xml:space="preserve">. </w:t>
      </w:r>
    </w:p>
    <w:p w14:paraId="7B9B4287" w14:textId="77777777" w:rsidR="002C1F32" w:rsidRPr="002C1F32" w:rsidRDefault="002C1F32" w:rsidP="00EE280E">
      <w:pPr>
        <w:pStyle w:val="Prrafodelista"/>
        <w:ind w:left="1068"/>
        <w:jc w:val="both"/>
        <w:rPr>
          <w:rFonts w:ascii="Times New Roman" w:hAnsi="Times New Roman" w:cs="Times New Roman"/>
          <w:sz w:val="24"/>
          <w:szCs w:val="24"/>
        </w:rPr>
      </w:pPr>
    </w:p>
    <w:p w14:paraId="06FE2649" w14:textId="5A5AD385" w:rsidR="002C1F32" w:rsidRDefault="00014430" w:rsidP="004176A4">
      <w:pPr>
        <w:pStyle w:val="Prrafodelista"/>
        <w:numPr>
          <w:ilvl w:val="0"/>
          <w:numId w:val="39"/>
        </w:numPr>
        <w:ind w:left="1068"/>
        <w:jc w:val="both"/>
        <w:rPr>
          <w:rFonts w:ascii="Times New Roman" w:hAnsi="Times New Roman" w:cs="Times New Roman"/>
          <w:sz w:val="24"/>
          <w:szCs w:val="24"/>
        </w:rPr>
      </w:pPr>
      <w:r w:rsidRPr="002C1F32">
        <w:rPr>
          <w:rFonts w:ascii="Times New Roman" w:hAnsi="Times New Roman" w:cs="Times New Roman"/>
          <w:b/>
          <w:bCs/>
          <w:sz w:val="24"/>
          <w:szCs w:val="24"/>
        </w:rPr>
        <w:t>PXS (</w:t>
      </w:r>
      <w:r w:rsidR="00DE10C2" w:rsidRPr="002C1F32">
        <w:rPr>
          <w:rFonts w:ascii="Times New Roman" w:hAnsi="Times New Roman" w:cs="Times New Roman"/>
          <w:b/>
          <w:bCs/>
          <w:sz w:val="24"/>
          <w:szCs w:val="24"/>
        </w:rPr>
        <w:t>operaciones</w:t>
      </w:r>
      <w:r w:rsidRPr="002C1F32">
        <w:rPr>
          <w:rFonts w:ascii="Times New Roman" w:hAnsi="Times New Roman" w:cs="Times New Roman"/>
          <w:b/>
          <w:bCs/>
          <w:sz w:val="24"/>
          <w:szCs w:val="24"/>
        </w:rPr>
        <w:t>)</w:t>
      </w:r>
      <w:r w:rsidR="00A67765" w:rsidRPr="002C1F32">
        <w:rPr>
          <w:rFonts w:ascii="Times New Roman" w:hAnsi="Times New Roman" w:cs="Times New Roman"/>
          <w:b/>
          <w:bCs/>
          <w:sz w:val="24"/>
          <w:szCs w:val="24"/>
        </w:rPr>
        <w:t>:</w:t>
      </w:r>
      <w:r w:rsidRPr="002C1F32">
        <w:rPr>
          <w:rFonts w:ascii="Times New Roman" w:hAnsi="Times New Roman" w:cs="Times New Roman"/>
          <w:sz w:val="24"/>
          <w:szCs w:val="24"/>
        </w:rPr>
        <w:t xml:space="preserve"> </w:t>
      </w:r>
      <w:r w:rsidR="00DE10C2" w:rsidRPr="002C1F32">
        <w:rPr>
          <w:rFonts w:ascii="Times New Roman" w:hAnsi="Times New Roman" w:cs="Times New Roman"/>
          <w:sz w:val="24"/>
          <w:szCs w:val="24"/>
        </w:rPr>
        <w:t xml:space="preserve">Sus funciones se podrían resumir en realizar todas las operaciones que pasan de bajo del ala (de bajo del ala </w:t>
      </w:r>
      <w:bookmarkStart w:id="9" w:name="_Hlk83570588"/>
      <w:r w:rsidR="00DE10C2" w:rsidRPr="002C1F32">
        <w:rPr>
          <w:rFonts w:ascii="Times New Roman" w:hAnsi="Times New Roman" w:cs="Times New Roman"/>
          <w:sz w:val="24"/>
          <w:szCs w:val="24"/>
        </w:rPr>
        <w:t>es una expresión que se refiere a todo lo exterior de la aeronave</w:t>
      </w:r>
      <w:bookmarkEnd w:id="9"/>
      <w:r w:rsidR="00DE10C2" w:rsidRPr="002C1F32">
        <w:rPr>
          <w:rFonts w:ascii="Times New Roman" w:hAnsi="Times New Roman" w:cs="Times New Roman"/>
          <w:sz w:val="24"/>
          <w:szCs w:val="24"/>
        </w:rPr>
        <w:t>)</w:t>
      </w:r>
      <w:r w:rsidR="00DE10C2" w:rsidRPr="00BE5C06">
        <w:rPr>
          <w:rFonts w:ascii="Times New Roman" w:hAnsi="Times New Roman" w:cs="Times New Roman"/>
          <w:sz w:val="24"/>
          <w:szCs w:val="24"/>
        </w:rPr>
        <w:t xml:space="preserve"> mientras el avión esta parqueado. Entre esas funciones incluyen supervisar que se encuentre en un espacio autorizado o revisar aspectos de la aeronave </w:t>
      </w:r>
      <w:r w:rsidR="00E3270A" w:rsidRPr="00BE5C06">
        <w:rPr>
          <w:rFonts w:ascii="Times New Roman" w:hAnsi="Times New Roman" w:cs="Times New Roman"/>
          <w:sz w:val="24"/>
          <w:szCs w:val="24"/>
        </w:rPr>
        <w:t>como el remolque</w:t>
      </w:r>
      <w:r w:rsidR="00BE5C06">
        <w:rPr>
          <w:rFonts w:ascii="Times New Roman" w:hAnsi="Times New Roman" w:cs="Times New Roman"/>
          <w:sz w:val="24"/>
          <w:szCs w:val="24"/>
        </w:rPr>
        <w:t xml:space="preserve"> y</w:t>
      </w:r>
      <w:r w:rsidR="00E3270A" w:rsidRPr="00BE5C06">
        <w:rPr>
          <w:rFonts w:ascii="Times New Roman" w:hAnsi="Times New Roman" w:cs="Times New Roman"/>
          <w:sz w:val="24"/>
          <w:szCs w:val="24"/>
        </w:rPr>
        <w:t xml:space="preserve"> </w:t>
      </w:r>
      <w:r w:rsidR="00BE5C06" w:rsidRPr="00BE5C06">
        <w:rPr>
          <w:rFonts w:ascii="Times New Roman" w:hAnsi="Times New Roman" w:cs="Times New Roman"/>
          <w:sz w:val="24"/>
          <w:szCs w:val="24"/>
        </w:rPr>
        <w:t>drenado de la nave</w:t>
      </w:r>
      <w:r w:rsidR="00E3270A" w:rsidRPr="00BE5C06">
        <w:rPr>
          <w:rFonts w:ascii="Times New Roman" w:hAnsi="Times New Roman" w:cs="Times New Roman"/>
          <w:sz w:val="24"/>
          <w:szCs w:val="24"/>
        </w:rPr>
        <w:t xml:space="preserve"> o el traslado de la carga</w:t>
      </w:r>
      <w:r w:rsidR="00BE5C06" w:rsidRPr="00BE5C06">
        <w:rPr>
          <w:rFonts w:ascii="Times New Roman" w:hAnsi="Times New Roman" w:cs="Times New Roman"/>
          <w:sz w:val="24"/>
          <w:szCs w:val="24"/>
        </w:rPr>
        <w:t xml:space="preserve"> que trae la misma. </w:t>
      </w:r>
    </w:p>
    <w:p w14:paraId="69717872" w14:textId="77777777" w:rsidR="004176A4" w:rsidRPr="004176A4" w:rsidRDefault="004176A4" w:rsidP="004176A4">
      <w:pPr>
        <w:jc w:val="both"/>
        <w:rPr>
          <w:rFonts w:ascii="Times New Roman" w:hAnsi="Times New Roman" w:cs="Times New Roman"/>
          <w:sz w:val="24"/>
          <w:szCs w:val="24"/>
        </w:rPr>
      </w:pPr>
    </w:p>
    <w:p w14:paraId="05373777" w14:textId="77777777" w:rsidR="002C1F32" w:rsidRDefault="00014430" w:rsidP="00EE280E">
      <w:pPr>
        <w:pStyle w:val="Prrafodelista"/>
        <w:numPr>
          <w:ilvl w:val="0"/>
          <w:numId w:val="39"/>
        </w:numPr>
        <w:ind w:left="1068"/>
        <w:jc w:val="both"/>
        <w:rPr>
          <w:rFonts w:ascii="Times New Roman" w:hAnsi="Times New Roman" w:cs="Times New Roman"/>
          <w:sz w:val="24"/>
          <w:szCs w:val="24"/>
        </w:rPr>
      </w:pPr>
      <w:r w:rsidRPr="002C1F32">
        <w:rPr>
          <w:rFonts w:ascii="Times New Roman" w:hAnsi="Times New Roman" w:cs="Times New Roman"/>
          <w:b/>
          <w:bCs/>
          <w:sz w:val="24"/>
          <w:szCs w:val="24"/>
        </w:rPr>
        <w:t>Manto</w:t>
      </w:r>
      <w:r w:rsidR="00DE10C2" w:rsidRPr="002C1F32">
        <w:rPr>
          <w:rFonts w:ascii="Times New Roman" w:hAnsi="Times New Roman" w:cs="Times New Roman"/>
          <w:b/>
          <w:bCs/>
          <w:sz w:val="24"/>
          <w:szCs w:val="24"/>
        </w:rPr>
        <w:t xml:space="preserve"> (Mantenimiento de aeronaves)</w:t>
      </w:r>
      <w:r w:rsidR="00A67765" w:rsidRPr="002C1F32">
        <w:rPr>
          <w:rFonts w:ascii="Times New Roman" w:hAnsi="Times New Roman" w:cs="Times New Roman"/>
          <w:b/>
          <w:bCs/>
          <w:sz w:val="24"/>
          <w:szCs w:val="24"/>
        </w:rPr>
        <w:t>:</w:t>
      </w:r>
      <w:r w:rsidR="00DE10C2" w:rsidRPr="002C1F32">
        <w:rPr>
          <w:rFonts w:ascii="Times New Roman" w:hAnsi="Times New Roman" w:cs="Times New Roman"/>
          <w:b/>
          <w:bCs/>
          <w:sz w:val="24"/>
          <w:szCs w:val="24"/>
        </w:rPr>
        <w:t xml:space="preserve"> </w:t>
      </w:r>
      <w:r w:rsidR="00DE10C2" w:rsidRPr="002C1F32">
        <w:rPr>
          <w:rFonts w:ascii="Times New Roman" w:hAnsi="Times New Roman" w:cs="Times New Roman"/>
          <w:sz w:val="24"/>
          <w:szCs w:val="24"/>
        </w:rPr>
        <w:t>Los integrantes de este departamento tienen conocimiento sobre el funcionamiento interno de las aeronaves</w:t>
      </w:r>
      <w:r w:rsidR="00A7088E" w:rsidRPr="002C1F32">
        <w:rPr>
          <w:rFonts w:ascii="Times New Roman" w:hAnsi="Times New Roman" w:cs="Times New Roman"/>
          <w:sz w:val="24"/>
          <w:szCs w:val="24"/>
        </w:rPr>
        <w:t xml:space="preserve">, por los tantos son los designados a darle mantenimiento tanto a las partes mecánicas como eléctricas de las aeronaves. </w:t>
      </w:r>
    </w:p>
    <w:p w14:paraId="606A9F2F" w14:textId="77777777" w:rsidR="002C1F32" w:rsidRPr="002C1F32" w:rsidRDefault="002C1F32" w:rsidP="00EE280E">
      <w:pPr>
        <w:pStyle w:val="Prrafodelista"/>
        <w:ind w:left="1068"/>
        <w:jc w:val="both"/>
        <w:rPr>
          <w:rFonts w:ascii="Times New Roman" w:hAnsi="Times New Roman" w:cs="Times New Roman"/>
          <w:sz w:val="24"/>
          <w:szCs w:val="24"/>
        </w:rPr>
      </w:pPr>
    </w:p>
    <w:p w14:paraId="0837AAD2" w14:textId="6787E99C" w:rsidR="00A7088E" w:rsidRDefault="00014430" w:rsidP="00EE280E">
      <w:pPr>
        <w:pStyle w:val="Prrafodelista"/>
        <w:numPr>
          <w:ilvl w:val="0"/>
          <w:numId w:val="39"/>
        </w:numPr>
        <w:ind w:left="1068"/>
        <w:jc w:val="both"/>
        <w:rPr>
          <w:rFonts w:ascii="Times New Roman" w:hAnsi="Times New Roman" w:cs="Times New Roman"/>
          <w:sz w:val="24"/>
          <w:szCs w:val="24"/>
        </w:rPr>
      </w:pPr>
      <w:r w:rsidRPr="002C1F32">
        <w:rPr>
          <w:rFonts w:ascii="Times New Roman" w:hAnsi="Times New Roman" w:cs="Times New Roman"/>
          <w:b/>
          <w:bCs/>
          <w:sz w:val="24"/>
          <w:szCs w:val="24"/>
        </w:rPr>
        <w:t>FBO (fixed-base operator)</w:t>
      </w:r>
      <w:r w:rsidR="00A67765" w:rsidRPr="002C1F32">
        <w:rPr>
          <w:rFonts w:ascii="Times New Roman" w:hAnsi="Times New Roman" w:cs="Times New Roman"/>
          <w:b/>
          <w:bCs/>
          <w:sz w:val="24"/>
          <w:szCs w:val="24"/>
        </w:rPr>
        <w:t>:</w:t>
      </w:r>
      <w:r w:rsidRPr="002C1F32">
        <w:rPr>
          <w:rFonts w:ascii="Times New Roman" w:hAnsi="Times New Roman" w:cs="Times New Roman"/>
          <w:sz w:val="24"/>
          <w:szCs w:val="24"/>
        </w:rPr>
        <w:t xml:space="preserve"> </w:t>
      </w:r>
      <w:r w:rsidR="00A7088E" w:rsidRPr="002C1F32">
        <w:rPr>
          <w:rFonts w:ascii="Times New Roman" w:hAnsi="Times New Roman" w:cs="Times New Roman"/>
          <w:sz w:val="24"/>
          <w:szCs w:val="24"/>
        </w:rPr>
        <w:t>Se</w:t>
      </w:r>
      <w:r w:rsidRPr="002C1F32">
        <w:rPr>
          <w:rFonts w:ascii="Times New Roman" w:hAnsi="Times New Roman" w:cs="Times New Roman"/>
          <w:sz w:val="24"/>
          <w:szCs w:val="24"/>
        </w:rPr>
        <w:t xml:space="preserve"> encarga de los vuelos privados</w:t>
      </w:r>
      <w:r w:rsidR="00A7088E" w:rsidRPr="002C1F32">
        <w:rPr>
          <w:rFonts w:ascii="Times New Roman" w:hAnsi="Times New Roman" w:cs="Times New Roman"/>
          <w:sz w:val="24"/>
          <w:szCs w:val="24"/>
        </w:rPr>
        <w:t>, ejecutivos y de ambulancia</w:t>
      </w:r>
      <w:r w:rsidRPr="002C1F32">
        <w:rPr>
          <w:rFonts w:ascii="Times New Roman" w:hAnsi="Times New Roman" w:cs="Times New Roman"/>
          <w:sz w:val="24"/>
          <w:szCs w:val="24"/>
        </w:rPr>
        <w:t xml:space="preserve">, </w:t>
      </w:r>
      <w:r w:rsidR="00A7088E" w:rsidRPr="002C1F32">
        <w:rPr>
          <w:rFonts w:ascii="Times New Roman" w:hAnsi="Times New Roman" w:cs="Times New Roman"/>
          <w:sz w:val="24"/>
          <w:szCs w:val="24"/>
        </w:rPr>
        <w:t>al conjunto de todos estos</w:t>
      </w:r>
      <w:r w:rsidR="00C55ADA" w:rsidRPr="002C1F32">
        <w:rPr>
          <w:rFonts w:ascii="Times New Roman" w:hAnsi="Times New Roman" w:cs="Times New Roman"/>
          <w:sz w:val="24"/>
          <w:szCs w:val="24"/>
        </w:rPr>
        <w:t xml:space="preserve"> tipos de vuelos</w:t>
      </w:r>
      <w:r w:rsidR="00A7088E" w:rsidRPr="002C1F32">
        <w:rPr>
          <w:rFonts w:ascii="Times New Roman" w:hAnsi="Times New Roman" w:cs="Times New Roman"/>
          <w:sz w:val="24"/>
          <w:szCs w:val="24"/>
        </w:rPr>
        <w:t xml:space="preserve"> se le conocen como aviación general. Los servicios que este departamento puede brindar son muy diversos, ya que depende mucho del cliente que se </w:t>
      </w:r>
      <w:r w:rsidR="00957CBB" w:rsidRPr="002C1F32">
        <w:rPr>
          <w:rFonts w:ascii="Times New Roman" w:hAnsi="Times New Roman" w:cs="Times New Roman"/>
          <w:sz w:val="24"/>
          <w:szCs w:val="24"/>
        </w:rPr>
        <w:t>esté</w:t>
      </w:r>
      <w:r w:rsidR="00A7088E" w:rsidRPr="002C1F32">
        <w:rPr>
          <w:rFonts w:ascii="Times New Roman" w:hAnsi="Times New Roman" w:cs="Times New Roman"/>
          <w:sz w:val="24"/>
          <w:szCs w:val="24"/>
        </w:rPr>
        <w:t xml:space="preserve"> recibiendo, en la misma línea a diferencia de los otros departamentos no existen muchos clientes fijos con este departamento. </w:t>
      </w:r>
    </w:p>
    <w:p w14:paraId="5B436789" w14:textId="77777777" w:rsidR="002C1F32" w:rsidRPr="002C1F32" w:rsidRDefault="002C1F32" w:rsidP="002C1F32">
      <w:pPr>
        <w:pStyle w:val="Prrafodelista"/>
        <w:rPr>
          <w:rFonts w:ascii="Times New Roman" w:hAnsi="Times New Roman" w:cs="Times New Roman"/>
          <w:sz w:val="24"/>
          <w:szCs w:val="24"/>
        </w:rPr>
      </w:pPr>
    </w:p>
    <w:p w14:paraId="6419FF6E" w14:textId="7F198229" w:rsidR="002C1F32" w:rsidRDefault="002C1F32" w:rsidP="002C1F32">
      <w:pPr>
        <w:pStyle w:val="Prrafodelista"/>
        <w:ind w:left="1428"/>
        <w:jc w:val="center"/>
        <w:rPr>
          <w:rFonts w:ascii="Times New Roman" w:hAnsi="Times New Roman" w:cs="Times New Roman"/>
          <w:sz w:val="24"/>
          <w:szCs w:val="24"/>
        </w:rPr>
      </w:pPr>
      <w:r>
        <w:rPr>
          <w:noProof/>
        </w:rPr>
        <w:drawing>
          <wp:inline distT="0" distB="0" distL="0" distR="0" wp14:anchorId="10A36D30" wp14:editId="16EA43C2">
            <wp:extent cx="3495617" cy="1600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96829" cy="1600755"/>
                    </a:xfrm>
                    <a:prstGeom prst="rect">
                      <a:avLst/>
                    </a:prstGeom>
                    <a:noFill/>
                    <a:ln>
                      <a:noFill/>
                    </a:ln>
                  </pic:spPr>
                </pic:pic>
              </a:graphicData>
            </a:graphic>
          </wp:inline>
        </w:drawing>
      </w:r>
    </w:p>
    <w:p w14:paraId="35FBD145" w14:textId="187977FC" w:rsidR="002C1F32" w:rsidRDefault="002C1F32" w:rsidP="002C1F32">
      <w:pPr>
        <w:pStyle w:val="Prrafodelista"/>
        <w:rPr>
          <w:rFonts w:ascii="Times New Roman" w:hAnsi="Times New Roman" w:cs="Times New Roman"/>
          <w:sz w:val="24"/>
          <w:szCs w:val="24"/>
        </w:rPr>
      </w:pPr>
      <w:r>
        <w:rPr>
          <w:noProof/>
        </w:rPr>
        <mc:AlternateContent>
          <mc:Choice Requires="wps">
            <w:drawing>
              <wp:anchor distT="0" distB="0" distL="114300" distR="114300" simplePos="0" relativeHeight="251668480" behindDoc="1" locked="0" layoutInCell="1" allowOverlap="1" wp14:anchorId="69606B32" wp14:editId="3420EC01">
                <wp:simplePos x="0" y="0"/>
                <wp:positionH relativeFrom="margin">
                  <wp:posOffset>2085975</wp:posOffset>
                </wp:positionH>
                <wp:positionV relativeFrom="paragraph">
                  <wp:posOffset>15875</wp:posOffset>
                </wp:positionV>
                <wp:extent cx="2314575" cy="161925"/>
                <wp:effectExtent l="0" t="0" r="9525" b="9525"/>
                <wp:wrapTight wrapText="bothSides">
                  <wp:wrapPolygon edited="0">
                    <wp:start x="0" y="0"/>
                    <wp:lineTo x="0" y="20329"/>
                    <wp:lineTo x="21511" y="20329"/>
                    <wp:lineTo x="21511" y="0"/>
                    <wp:lineTo x="0" y="0"/>
                  </wp:wrapPolygon>
                </wp:wrapTight>
                <wp:docPr id="5" name="Cuadro de texto 5"/>
                <wp:cNvGraphicFramePr/>
                <a:graphic xmlns:a="http://schemas.openxmlformats.org/drawingml/2006/main">
                  <a:graphicData uri="http://schemas.microsoft.com/office/word/2010/wordprocessingShape">
                    <wps:wsp>
                      <wps:cNvSpPr txBox="1"/>
                      <wps:spPr>
                        <a:xfrm>
                          <a:off x="0" y="0"/>
                          <a:ext cx="2314575" cy="161925"/>
                        </a:xfrm>
                        <a:prstGeom prst="rect">
                          <a:avLst/>
                        </a:prstGeom>
                        <a:solidFill>
                          <a:prstClr val="white"/>
                        </a:solidFill>
                        <a:ln>
                          <a:noFill/>
                        </a:ln>
                      </wps:spPr>
                      <wps:txbx>
                        <w:txbxContent>
                          <w:p w14:paraId="01BF6145" w14:textId="1F2C0CCA" w:rsidR="002E0B5C" w:rsidRPr="00FB3505" w:rsidRDefault="002E0B5C" w:rsidP="002C1F32">
                            <w:pPr>
                              <w:pStyle w:val="Descripcin"/>
                              <w:jc w:val="center"/>
                              <w:rPr>
                                <w:noProof/>
                                <w:color w:val="auto"/>
                                <w:sz w:val="20"/>
                                <w:szCs w:val="20"/>
                              </w:rPr>
                            </w:pPr>
                            <w:r w:rsidRPr="00FB3505">
                              <w:rPr>
                                <w:color w:val="auto"/>
                                <w:sz w:val="20"/>
                                <w:szCs w:val="20"/>
                              </w:rPr>
                              <w:t xml:space="preserve">Ilustración </w:t>
                            </w:r>
                            <w:r w:rsidR="00A30C7E">
                              <w:rPr>
                                <w:color w:val="auto"/>
                                <w:sz w:val="20"/>
                                <w:szCs w:val="20"/>
                              </w:rPr>
                              <w:fldChar w:fldCharType="begin"/>
                            </w:r>
                            <w:r w:rsidR="00A30C7E">
                              <w:rPr>
                                <w:color w:val="auto"/>
                                <w:sz w:val="20"/>
                                <w:szCs w:val="20"/>
                              </w:rPr>
                              <w:instrText xml:space="preserve"> SEQ Ilustración \* ARABIC </w:instrText>
                            </w:r>
                            <w:r w:rsidR="00A30C7E">
                              <w:rPr>
                                <w:color w:val="auto"/>
                                <w:sz w:val="20"/>
                                <w:szCs w:val="20"/>
                              </w:rPr>
                              <w:fldChar w:fldCharType="separate"/>
                            </w:r>
                            <w:r w:rsidR="00CF2117">
                              <w:rPr>
                                <w:noProof/>
                                <w:color w:val="auto"/>
                                <w:sz w:val="20"/>
                                <w:szCs w:val="20"/>
                              </w:rPr>
                              <w:t>2</w:t>
                            </w:r>
                            <w:r w:rsidR="00A30C7E">
                              <w:rPr>
                                <w:color w:val="auto"/>
                                <w:sz w:val="20"/>
                                <w:szCs w:val="20"/>
                              </w:rPr>
                              <w:fldChar w:fldCharType="end"/>
                            </w:r>
                            <w:r w:rsidRPr="00FB3505">
                              <w:rPr>
                                <w:color w:val="auto"/>
                                <w:sz w:val="20"/>
                                <w:szCs w:val="20"/>
                              </w:rPr>
                              <w:t>- Logos de las 7 aplicaciones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06B32" id="Cuadro de texto 5" o:spid="_x0000_s1027" type="#_x0000_t202" style="position:absolute;left:0;text-align:left;margin-left:164.25pt;margin-top:1.25pt;width:182.25pt;height:12.7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" stroked="f">
                <v:textbox inset="0,0,0,0">
                  <w:txbxContent>
                    <w:p w14:paraId="01BF6145" w14:textId="1F2C0CCA" w:rsidR="002E0B5C" w:rsidRPr="00FB3505" w:rsidRDefault="002E0B5C" w:rsidP="002C1F32">
                      <w:pPr>
                        <w:pStyle w:val="Descripcin"/>
                        <w:jc w:val="center"/>
                        <w:rPr>
                          <w:noProof/>
                          <w:color w:val="auto"/>
                          <w:sz w:val="20"/>
                          <w:szCs w:val="20"/>
                        </w:rPr>
                      </w:pPr>
                      <w:r w:rsidRPr="00FB3505">
                        <w:rPr>
                          <w:color w:val="auto"/>
                          <w:sz w:val="20"/>
                          <w:szCs w:val="20"/>
                        </w:rPr>
                        <w:t xml:space="preserve">Ilustración </w:t>
                      </w:r>
                      <w:r w:rsidR="00A30C7E">
                        <w:rPr>
                          <w:color w:val="auto"/>
                          <w:sz w:val="20"/>
                          <w:szCs w:val="20"/>
                        </w:rPr>
                        <w:fldChar w:fldCharType="begin"/>
                      </w:r>
                      <w:r w:rsidR="00A30C7E">
                        <w:rPr>
                          <w:color w:val="auto"/>
                          <w:sz w:val="20"/>
                          <w:szCs w:val="20"/>
                        </w:rPr>
                        <w:instrText xml:space="preserve"> SEQ Ilustración \* ARABIC </w:instrText>
                      </w:r>
                      <w:r w:rsidR="00A30C7E">
                        <w:rPr>
                          <w:color w:val="auto"/>
                          <w:sz w:val="20"/>
                          <w:szCs w:val="20"/>
                        </w:rPr>
                        <w:fldChar w:fldCharType="separate"/>
                      </w:r>
                      <w:r w:rsidR="00CF2117">
                        <w:rPr>
                          <w:noProof/>
                          <w:color w:val="auto"/>
                          <w:sz w:val="20"/>
                          <w:szCs w:val="20"/>
                        </w:rPr>
                        <w:t>2</w:t>
                      </w:r>
                      <w:r w:rsidR="00A30C7E">
                        <w:rPr>
                          <w:color w:val="auto"/>
                          <w:sz w:val="20"/>
                          <w:szCs w:val="20"/>
                        </w:rPr>
                        <w:fldChar w:fldCharType="end"/>
                      </w:r>
                      <w:r w:rsidRPr="00FB3505">
                        <w:rPr>
                          <w:color w:val="auto"/>
                          <w:sz w:val="20"/>
                          <w:szCs w:val="20"/>
                        </w:rPr>
                        <w:t>- Logos de las 7 aplicaciones</w:t>
                      </w:r>
                    </w:p>
                  </w:txbxContent>
                </v:textbox>
                <w10:wrap type="tight" anchorx="margin"/>
              </v:shape>
            </w:pict>
          </mc:Fallback>
        </mc:AlternateContent>
      </w:r>
    </w:p>
    <w:p w14:paraId="06FCB64C" w14:textId="0CE2123B" w:rsidR="002C1F32" w:rsidRDefault="002C1F32" w:rsidP="002C1F32">
      <w:pPr>
        <w:pStyle w:val="Prrafodelista"/>
        <w:rPr>
          <w:rFonts w:ascii="Times New Roman" w:hAnsi="Times New Roman" w:cs="Times New Roman"/>
          <w:sz w:val="24"/>
          <w:szCs w:val="24"/>
        </w:rPr>
      </w:pPr>
    </w:p>
    <w:p w14:paraId="57E213A2" w14:textId="77777777" w:rsidR="002C1F32" w:rsidRPr="002C1F32" w:rsidRDefault="002C1F32" w:rsidP="002C1F32">
      <w:pPr>
        <w:pStyle w:val="Prrafodelista"/>
        <w:rPr>
          <w:rFonts w:ascii="Times New Roman" w:hAnsi="Times New Roman" w:cs="Times New Roman"/>
          <w:sz w:val="24"/>
          <w:szCs w:val="24"/>
        </w:rPr>
      </w:pPr>
    </w:p>
    <w:p w14:paraId="0B23C813" w14:textId="591EC84B" w:rsidR="002C1F32" w:rsidRPr="002C1F32" w:rsidRDefault="002C1F32" w:rsidP="002C1F32">
      <w:pPr>
        <w:pStyle w:val="Prrafodelista"/>
        <w:rPr>
          <w:rFonts w:ascii="Times New Roman" w:hAnsi="Times New Roman" w:cs="Times New Roman"/>
          <w:sz w:val="24"/>
          <w:szCs w:val="24"/>
        </w:rPr>
      </w:pPr>
    </w:p>
    <w:p w14:paraId="50484940" w14:textId="426013B9" w:rsidR="00C55ADA" w:rsidRPr="002C1F32" w:rsidRDefault="002C1F32" w:rsidP="002C1F32">
      <w:pPr>
        <w:pStyle w:val="Prrafodelista"/>
        <w:numPr>
          <w:ilvl w:val="0"/>
          <w:numId w:val="39"/>
        </w:numPr>
        <w:jc w:val="both"/>
        <w:rPr>
          <w:rFonts w:ascii="Times New Roman" w:hAnsi="Times New Roman" w:cs="Times New Roman"/>
          <w:b/>
          <w:bCs/>
          <w:sz w:val="24"/>
          <w:szCs w:val="24"/>
        </w:rPr>
      </w:pPr>
      <w:r w:rsidRPr="00A7088E">
        <w:rPr>
          <w:rFonts w:ascii="Times New Roman" w:hAnsi="Times New Roman" w:cs="Times New Roman"/>
          <w:b/>
          <w:bCs/>
          <w:sz w:val="24"/>
          <w:szCs w:val="24"/>
        </w:rPr>
        <w:t xml:space="preserve">Calidad: </w:t>
      </w:r>
      <w:r>
        <w:rPr>
          <w:rFonts w:ascii="Times New Roman" w:hAnsi="Times New Roman" w:cs="Times New Roman"/>
          <w:sz w:val="24"/>
          <w:szCs w:val="24"/>
        </w:rPr>
        <w:t xml:space="preserve">Se divide en dos secciones aseguramiento de calidad y safety </w:t>
      </w:r>
      <w:r w:rsidRPr="00A7088E">
        <w:rPr>
          <w:rFonts w:ascii="Times New Roman" w:hAnsi="Times New Roman" w:cs="Times New Roman"/>
          <w:sz w:val="24"/>
          <w:szCs w:val="24"/>
        </w:rPr>
        <w:t>management</w:t>
      </w:r>
      <w:r>
        <w:rPr>
          <w:rFonts w:ascii="Times New Roman" w:hAnsi="Times New Roman" w:cs="Times New Roman"/>
          <w:sz w:val="24"/>
          <w:szCs w:val="24"/>
        </w:rPr>
        <w:t xml:space="preserve"> system. El objetivo principal del departamento es guiarse por los 4 pilares de la seguridad que son: políticas, gestión de riesgos, aseguramiento de la calidad y promoción de la seguridad. El proyecto arava se relaciona con el tercer pilar, aseguramiento de la calidad. </w:t>
      </w:r>
    </w:p>
    <w:p w14:paraId="7AE168E2" w14:textId="77777777" w:rsidR="002C1F32" w:rsidRPr="002C1F32" w:rsidRDefault="002C1F32" w:rsidP="002C1F32">
      <w:pPr>
        <w:pStyle w:val="Prrafodelista"/>
        <w:ind w:left="1428"/>
        <w:jc w:val="both"/>
        <w:rPr>
          <w:rFonts w:ascii="Times New Roman" w:hAnsi="Times New Roman" w:cs="Times New Roman"/>
          <w:b/>
          <w:bCs/>
          <w:sz w:val="24"/>
          <w:szCs w:val="24"/>
        </w:rPr>
      </w:pPr>
    </w:p>
    <w:p w14:paraId="19D4EAA7" w14:textId="77777777" w:rsidR="002C1F32" w:rsidRDefault="00C55ADA" w:rsidP="002C1F32">
      <w:pPr>
        <w:pStyle w:val="Prrafodelista"/>
        <w:ind w:left="1416"/>
        <w:jc w:val="both"/>
        <w:rPr>
          <w:rFonts w:ascii="Times New Roman" w:hAnsi="Times New Roman" w:cs="Times New Roman"/>
          <w:sz w:val="24"/>
          <w:szCs w:val="24"/>
        </w:rPr>
      </w:pPr>
      <w:r>
        <w:rPr>
          <w:rFonts w:ascii="Times New Roman" w:hAnsi="Times New Roman" w:cs="Times New Roman"/>
          <w:sz w:val="24"/>
          <w:szCs w:val="24"/>
        </w:rPr>
        <w:t xml:space="preserve">La forma en la que el departamento de </w:t>
      </w:r>
      <w:r w:rsidR="00957CBB">
        <w:rPr>
          <w:rFonts w:ascii="Times New Roman" w:hAnsi="Times New Roman" w:cs="Times New Roman"/>
          <w:sz w:val="24"/>
          <w:szCs w:val="24"/>
        </w:rPr>
        <w:t>calidad</w:t>
      </w:r>
      <w:r>
        <w:rPr>
          <w:rFonts w:ascii="Times New Roman" w:hAnsi="Times New Roman" w:cs="Times New Roman"/>
          <w:sz w:val="24"/>
          <w:szCs w:val="24"/>
        </w:rPr>
        <w:t xml:space="preserve"> se plasma a través de toda la empresa es por medio de sus herramientas preventivas, proactivas y reactivas, monitoreando el desempeño de la seguridad operacional, velando por el por el cumplimiento de las regulaciones y requisitos aplicables dentro de la organización </w:t>
      </w:r>
      <w:r w:rsidR="00957CBB">
        <w:rPr>
          <w:rFonts w:ascii="Times New Roman" w:hAnsi="Times New Roman" w:cs="Times New Roman"/>
          <w:sz w:val="24"/>
          <w:szCs w:val="24"/>
        </w:rPr>
        <w:t>e</w:t>
      </w:r>
      <w:r>
        <w:rPr>
          <w:rFonts w:ascii="Times New Roman" w:hAnsi="Times New Roman" w:cs="Times New Roman"/>
          <w:sz w:val="24"/>
          <w:szCs w:val="24"/>
        </w:rPr>
        <w:t xml:space="preserve"> identificando las condiciones no deseadas. </w:t>
      </w:r>
    </w:p>
    <w:p w14:paraId="205388FC" w14:textId="77777777" w:rsidR="002C1F32" w:rsidRDefault="002C1F32" w:rsidP="002C1F32">
      <w:pPr>
        <w:pStyle w:val="Prrafodelista"/>
        <w:ind w:left="1416"/>
        <w:jc w:val="both"/>
        <w:rPr>
          <w:rFonts w:ascii="Times New Roman" w:hAnsi="Times New Roman" w:cs="Times New Roman"/>
          <w:sz w:val="24"/>
          <w:szCs w:val="24"/>
        </w:rPr>
      </w:pPr>
    </w:p>
    <w:p w14:paraId="4FE7D4D0" w14:textId="77777777" w:rsidR="002C1F32" w:rsidRDefault="00755037" w:rsidP="002C1F32">
      <w:pPr>
        <w:pStyle w:val="Prrafodelista"/>
        <w:numPr>
          <w:ilvl w:val="0"/>
          <w:numId w:val="39"/>
        </w:numPr>
        <w:jc w:val="both"/>
        <w:rPr>
          <w:rFonts w:ascii="Times New Roman" w:hAnsi="Times New Roman" w:cs="Times New Roman"/>
          <w:sz w:val="24"/>
          <w:szCs w:val="24"/>
        </w:rPr>
      </w:pPr>
      <w:r w:rsidRPr="002C1F32">
        <w:rPr>
          <w:rFonts w:ascii="Times New Roman" w:hAnsi="Times New Roman" w:cs="Times New Roman"/>
          <w:b/>
          <w:bCs/>
          <w:sz w:val="24"/>
          <w:szCs w:val="24"/>
        </w:rPr>
        <w:t>Finanzas:</w:t>
      </w:r>
      <w:r w:rsidR="00B5026A" w:rsidRPr="002C1F32">
        <w:rPr>
          <w:rFonts w:ascii="Times New Roman" w:hAnsi="Times New Roman" w:cs="Times New Roman"/>
          <w:b/>
          <w:bCs/>
          <w:sz w:val="24"/>
          <w:szCs w:val="24"/>
        </w:rPr>
        <w:t xml:space="preserve"> </w:t>
      </w:r>
      <w:r w:rsidR="00B5026A" w:rsidRPr="002C1F32">
        <w:rPr>
          <w:rFonts w:ascii="Times New Roman" w:hAnsi="Times New Roman" w:cs="Times New Roman"/>
          <w:sz w:val="24"/>
          <w:szCs w:val="24"/>
        </w:rPr>
        <w:t>Se divide en 3 secciones contabilidad</w:t>
      </w:r>
      <w:r w:rsidR="00741338" w:rsidRPr="002C1F32">
        <w:rPr>
          <w:rFonts w:ascii="Times New Roman" w:hAnsi="Times New Roman" w:cs="Times New Roman"/>
          <w:sz w:val="24"/>
          <w:szCs w:val="24"/>
        </w:rPr>
        <w:t xml:space="preserve">, compras y facturación. </w:t>
      </w:r>
    </w:p>
    <w:p w14:paraId="125911FE" w14:textId="77777777" w:rsidR="002C1F32" w:rsidRDefault="002C1F32" w:rsidP="002C1F32">
      <w:pPr>
        <w:pStyle w:val="Prrafodelista"/>
        <w:ind w:left="1428"/>
        <w:jc w:val="both"/>
        <w:rPr>
          <w:rFonts w:ascii="Times New Roman" w:hAnsi="Times New Roman" w:cs="Times New Roman"/>
          <w:sz w:val="24"/>
          <w:szCs w:val="24"/>
        </w:rPr>
      </w:pPr>
    </w:p>
    <w:p w14:paraId="6836BB57" w14:textId="0BDC0283" w:rsidR="00FB3505" w:rsidRPr="002C1F32" w:rsidRDefault="00741338" w:rsidP="002C1F32">
      <w:pPr>
        <w:pStyle w:val="Prrafodelista"/>
        <w:ind w:left="1428"/>
        <w:jc w:val="both"/>
        <w:rPr>
          <w:rFonts w:ascii="Times New Roman" w:hAnsi="Times New Roman" w:cs="Times New Roman"/>
          <w:sz w:val="24"/>
          <w:szCs w:val="24"/>
        </w:rPr>
      </w:pPr>
      <w:r w:rsidRPr="002C1F32">
        <w:rPr>
          <w:rFonts w:ascii="Times New Roman" w:hAnsi="Times New Roman" w:cs="Times New Roman"/>
          <w:sz w:val="24"/>
          <w:szCs w:val="24"/>
        </w:rPr>
        <w:t xml:space="preserve">La sección de contabilidad controla la entrada y salida del dinero. La sección de compras gestiona las compras y los cobros de la empresa. La sección de facturación monitorea los servicios, para la elaboración de facturas, cobros y pagos. </w:t>
      </w:r>
      <w:bookmarkStart w:id="10" w:name="_Hlk78924308"/>
    </w:p>
    <w:p w14:paraId="34D17AD1" w14:textId="77777777" w:rsidR="00533829" w:rsidRPr="002E0B5C" w:rsidRDefault="00533829" w:rsidP="002E0B5C">
      <w:pPr>
        <w:pStyle w:val="Prrafodelista"/>
        <w:jc w:val="both"/>
        <w:rPr>
          <w:rFonts w:ascii="Times New Roman" w:hAnsi="Times New Roman" w:cs="Times New Roman"/>
          <w:sz w:val="24"/>
          <w:szCs w:val="24"/>
        </w:rPr>
      </w:pPr>
    </w:p>
    <w:bookmarkEnd w:id="10"/>
    <w:p w14:paraId="452CFD6D" w14:textId="186BB9EF" w:rsidR="00533829" w:rsidRDefault="00BF3CD0" w:rsidP="00533829">
      <w:pPr>
        <w:pStyle w:val="Prrafodelista"/>
        <w:numPr>
          <w:ilvl w:val="0"/>
          <w:numId w:val="37"/>
        </w:numPr>
        <w:jc w:val="both"/>
        <w:rPr>
          <w:rFonts w:ascii="Times New Roman" w:hAnsi="Times New Roman" w:cs="Times New Roman"/>
          <w:b/>
          <w:bCs/>
          <w:sz w:val="28"/>
          <w:szCs w:val="28"/>
        </w:rPr>
      </w:pPr>
      <w:r w:rsidRPr="00533829">
        <w:rPr>
          <w:rFonts w:ascii="Times New Roman" w:hAnsi="Times New Roman" w:cs="Times New Roman"/>
          <w:b/>
          <w:bCs/>
          <w:sz w:val="28"/>
          <w:szCs w:val="28"/>
        </w:rPr>
        <w:t>Colaboradores de Laats (usuarios del proyecto)</w:t>
      </w:r>
      <w:bookmarkStart w:id="11" w:name="_Hlk78924347"/>
    </w:p>
    <w:p w14:paraId="1A8EA3D0" w14:textId="46778A0C" w:rsidR="00A66599" w:rsidRDefault="00957CBB" w:rsidP="00533829">
      <w:pPr>
        <w:pStyle w:val="Prrafodelista"/>
        <w:ind w:firstLine="696"/>
        <w:jc w:val="both"/>
        <w:rPr>
          <w:rFonts w:ascii="Times New Roman" w:hAnsi="Times New Roman" w:cs="Times New Roman"/>
          <w:sz w:val="24"/>
          <w:szCs w:val="24"/>
        </w:rPr>
      </w:pPr>
      <w:r w:rsidRPr="00533829">
        <w:rPr>
          <w:rFonts w:ascii="Times New Roman" w:hAnsi="Times New Roman" w:cs="Times New Roman"/>
          <w:sz w:val="24"/>
          <w:szCs w:val="24"/>
        </w:rPr>
        <w:t>Colaborador</w:t>
      </w:r>
      <w:r w:rsidR="00331572">
        <w:rPr>
          <w:rFonts w:ascii="Times New Roman" w:hAnsi="Times New Roman" w:cs="Times New Roman"/>
          <w:sz w:val="24"/>
          <w:szCs w:val="24"/>
        </w:rPr>
        <w:t>es</w:t>
      </w:r>
      <w:r w:rsidRPr="00533829">
        <w:rPr>
          <w:rFonts w:ascii="Times New Roman" w:hAnsi="Times New Roman" w:cs="Times New Roman"/>
          <w:sz w:val="24"/>
          <w:szCs w:val="24"/>
        </w:rPr>
        <w:t xml:space="preserve"> de Laats se refiere a un grupo de personas que comparten la característica de ser trabajadores de esta empresa, estos colaboradores se subdividen en diferentes grupos</w:t>
      </w:r>
      <w:r w:rsidR="00A66599" w:rsidRPr="00533829">
        <w:rPr>
          <w:rFonts w:ascii="Times New Roman" w:hAnsi="Times New Roman" w:cs="Times New Roman"/>
          <w:sz w:val="24"/>
          <w:szCs w:val="24"/>
        </w:rPr>
        <w:t xml:space="preserve"> según sus labores y departamentos dentro de la empresa. Los colaboradores de Laats fueron el </w:t>
      </w:r>
      <w:r w:rsidR="000E7479" w:rsidRPr="00533829">
        <w:rPr>
          <w:rFonts w:ascii="Times New Roman" w:hAnsi="Times New Roman" w:cs="Times New Roman"/>
          <w:sz w:val="24"/>
          <w:szCs w:val="24"/>
        </w:rPr>
        <w:t>público</w:t>
      </w:r>
      <w:r w:rsidR="00A66599" w:rsidRPr="00533829">
        <w:rPr>
          <w:rFonts w:ascii="Times New Roman" w:hAnsi="Times New Roman" w:cs="Times New Roman"/>
          <w:sz w:val="24"/>
          <w:szCs w:val="24"/>
        </w:rPr>
        <w:t xml:space="preserve"> objetivo del desarrollo de este proyecto, en esta sección se describirá los perfiles más comunes con los cuales se </w:t>
      </w:r>
      <w:r w:rsidR="000E7479" w:rsidRPr="00533829">
        <w:rPr>
          <w:rFonts w:ascii="Times New Roman" w:hAnsi="Times New Roman" w:cs="Times New Roman"/>
          <w:sz w:val="24"/>
          <w:szCs w:val="24"/>
        </w:rPr>
        <w:t>probó</w:t>
      </w:r>
      <w:r w:rsidR="00A66599" w:rsidRPr="00533829">
        <w:rPr>
          <w:rFonts w:ascii="Times New Roman" w:hAnsi="Times New Roman" w:cs="Times New Roman"/>
          <w:sz w:val="24"/>
          <w:szCs w:val="24"/>
        </w:rPr>
        <w:t xml:space="preserve"> este proyecto: </w:t>
      </w:r>
    </w:p>
    <w:p w14:paraId="11D928DD" w14:textId="77777777" w:rsidR="00533829" w:rsidRPr="00533829" w:rsidRDefault="00533829" w:rsidP="00533829">
      <w:pPr>
        <w:pStyle w:val="Prrafodelista"/>
        <w:ind w:firstLine="696"/>
        <w:jc w:val="both"/>
        <w:rPr>
          <w:rFonts w:ascii="Times New Roman" w:hAnsi="Times New Roman" w:cs="Times New Roman"/>
          <w:b/>
          <w:bCs/>
          <w:sz w:val="28"/>
          <w:szCs w:val="28"/>
        </w:rPr>
      </w:pPr>
    </w:p>
    <w:p w14:paraId="06B440FC" w14:textId="590C9F90" w:rsidR="006816E0" w:rsidRPr="006816E0" w:rsidRDefault="0012492B" w:rsidP="006816E0">
      <w:pPr>
        <w:pStyle w:val="Prrafodelista"/>
        <w:numPr>
          <w:ilvl w:val="0"/>
          <w:numId w:val="12"/>
        </w:numPr>
        <w:jc w:val="both"/>
        <w:rPr>
          <w:rFonts w:ascii="Times New Roman" w:hAnsi="Times New Roman" w:cs="Times New Roman"/>
          <w:b/>
          <w:bCs/>
          <w:sz w:val="24"/>
          <w:szCs w:val="24"/>
        </w:rPr>
      </w:pPr>
      <w:r w:rsidRPr="00E40C89">
        <w:rPr>
          <w:rFonts w:ascii="Times New Roman" w:hAnsi="Times New Roman" w:cs="Times New Roman"/>
          <w:b/>
          <w:bCs/>
          <w:sz w:val="24"/>
          <w:szCs w:val="24"/>
        </w:rPr>
        <w:t>Controlador</w:t>
      </w:r>
      <w:r w:rsidR="006816E0">
        <w:rPr>
          <w:rFonts w:ascii="Times New Roman" w:hAnsi="Times New Roman" w:cs="Times New Roman"/>
          <w:b/>
          <w:bCs/>
          <w:sz w:val="24"/>
          <w:szCs w:val="24"/>
        </w:rPr>
        <w:t xml:space="preserve"> de vuelo: </w:t>
      </w:r>
      <w:r w:rsidR="006816E0" w:rsidRPr="006816E0">
        <w:rPr>
          <w:rFonts w:ascii="Times New Roman" w:hAnsi="Times New Roman" w:cs="Times New Roman"/>
          <w:sz w:val="24"/>
          <w:szCs w:val="24"/>
        </w:rPr>
        <w:t>Perteneciente</w:t>
      </w:r>
      <w:r w:rsidR="00BB76FB">
        <w:rPr>
          <w:rFonts w:ascii="Times New Roman" w:hAnsi="Times New Roman" w:cs="Times New Roman"/>
          <w:sz w:val="24"/>
          <w:szCs w:val="24"/>
        </w:rPr>
        <w:t>s</w:t>
      </w:r>
      <w:r w:rsidR="006816E0" w:rsidRPr="006816E0">
        <w:rPr>
          <w:rFonts w:ascii="Times New Roman" w:hAnsi="Times New Roman" w:cs="Times New Roman"/>
          <w:sz w:val="24"/>
          <w:szCs w:val="24"/>
        </w:rPr>
        <w:t xml:space="preserve"> al departament</w:t>
      </w:r>
      <w:r w:rsidR="006816E0">
        <w:rPr>
          <w:rFonts w:ascii="Times New Roman" w:hAnsi="Times New Roman" w:cs="Times New Roman"/>
          <w:sz w:val="24"/>
          <w:szCs w:val="24"/>
        </w:rPr>
        <w:t xml:space="preserve">o de CCO, sus funciones principales es preparar y planificar un vuelo para un piloto, y supervisar otras operaciones que se hacen mientras el avión se encuentra en tierra, por ejemplo, la carga de combustible. Su principal aérea de trabajo es el Centro de control de operaciones y la rampa. </w:t>
      </w:r>
    </w:p>
    <w:p w14:paraId="428C3176" w14:textId="77777777" w:rsidR="006816E0" w:rsidRPr="006816E0" w:rsidRDefault="006816E0" w:rsidP="006816E0">
      <w:pPr>
        <w:pStyle w:val="Prrafodelista"/>
        <w:jc w:val="both"/>
        <w:rPr>
          <w:rFonts w:ascii="Times New Roman" w:hAnsi="Times New Roman" w:cs="Times New Roman"/>
          <w:b/>
          <w:bCs/>
          <w:sz w:val="24"/>
          <w:szCs w:val="24"/>
        </w:rPr>
      </w:pPr>
    </w:p>
    <w:p w14:paraId="3AC9091F" w14:textId="2EBEAAB4" w:rsidR="0042611A" w:rsidRPr="0042611A" w:rsidRDefault="0012492B" w:rsidP="0042611A">
      <w:pPr>
        <w:pStyle w:val="Prrafodelista"/>
        <w:numPr>
          <w:ilvl w:val="0"/>
          <w:numId w:val="12"/>
        </w:numPr>
        <w:jc w:val="both"/>
        <w:rPr>
          <w:rFonts w:ascii="Times New Roman" w:hAnsi="Times New Roman" w:cs="Times New Roman"/>
          <w:b/>
          <w:bCs/>
          <w:sz w:val="24"/>
          <w:szCs w:val="24"/>
        </w:rPr>
      </w:pPr>
      <w:r w:rsidRPr="006816E0">
        <w:rPr>
          <w:rFonts w:ascii="Times New Roman" w:hAnsi="Times New Roman" w:cs="Times New Roman"/>
          <w:b/>
          <w:bCs/>
          <w:sz w:val="24"/>
          <w:szCs w:val="24"/>
        </w:rPr>
        <w:t>Agentes del departamento de seguridad:</w:t>
      </w:r>
      <w:r w:rsidR="006816E0">
        <w:rPr>
          <w:rFonts w:ascii="Times New Roman" w:hAnsi="Times New Roman" w:cs="Times New Roman"/>
          <w:b/>
          <w:bCs/>
          <w:sz w:val="24"/>
          <w:szCs w:val="24"/>
        </w:rPr>
        <w:t xml:space="preserve"> </w:t>
      </w:r>
      <w:r w:rsidR="006816E0">
        <w:rPr>
          <w:rFonts w:ascii="Times New Roman" w:hAnsi="Times New Roman" w:cs="Times New Roman"/>
          <w:sz w:val="24"/>
          <w:szCs w:val="24"/>
        </w:rPr>
        <w:t xml:space="preserve">Pertenecientes al departamento SEC, su principal función es supervisar que la operación se lleve a cabo bajo los estándares de seguridad demandados. Su principal aérea de trabajo es la rampa. </w:t>
      </w:r>
    </w:p>
    <w:p w14:paraId="6F9ED11C" w14:textId="77777777" w:rsidR="0042611A" w:rsidRPr="0042611A" w:rsidRDefault="0042611A" w:rsidP="0042611A">
      <w:pPr>
        <w:pStyle w:val="Prrafodelista"/>
        <w:jc w:val="both"/>
        <w:rPr>
          <w:rFonts w:ascii="Times New Roman" w:hAnsi="Times New Roman" w:cs="Times New Roman"/>
          <w:b/>
          <w:bCs/>
          <w:sz w:val="24"/>
          <w:szCs w:val="24"/>
        </w:rPr>
      </w:pPr>
    </w:p>
    <w:p w14:paraId="6BF6E50F" w14:textId="7C74440F" w:rsidR="002C1F32" w:rsidRDefault="0012492B" w:rsidP="002C1F32">
      <w:pPr>
        <w:pStyle w:val="Prrafodelista"/>
        <w:numPr>
          <w:ilvl w:val="0"/>
          <w:numId w:val="12"/>
        </w:numPr>
        <w:jc w:val="both"/>
        <w:rPr>
          <w:rFonts w:ascii="Times New Roman" w:hAnsi="Times New Roman" w:cs="Times New Roman"/>
          <w:sz w:val="24"/>
          <w:szCs w:val="24"/>
        </w:rPr>
      </w:pPr>
      <w:r w:rsidRPr="002C1F32">
        <w:rPr>
          <w:rFonts w:ascii="Times New Roman" w:hAnsi="Times New Roman" w:cs="Times New Roman"/>
          <w:b/>
          <w:bCs/>
          <w:sz w:val="24"/>
          <w:szCs w:val="24"/>
        </w:rPr>
        <w:t xml:space="preserve">Agentes </w:t>
      </w:r>
      <w:r w:rsidR="00BB76FB" w:rsidRPr="002C1F32">
        <w:rPr>
          <w:rFonts w:ascii="Times New Roman" w:hAnsi="Times New Roman" w:cs="Times New Roman"/>
          <w:b/>
          <w:bCs/>
          <w:sz w:val="24"/>
          <w:szCs w:val="24"/>
        </w:rPr>
        <w:t xml:space="preserve">y supervisores </w:t>
      </w:r>
      <w:r w:rsidRPr="002C1F32">
        <w:rPr>
          <w:rFonts w:ascii="Times New Roman" w:hAnsi="Times New Roman" w:cs="Times New Roman"/>
          <w:b/>
          <w:bCs/>
          <w:sz w:val="24"/>
          <w:szCs w:val="24"/>
        </w:rPr>
        <w:t>del departamento de SAP:</w:t>
      </w:r>
      <w:r w:rsidR="006816E0" w:rsidRPr="002C1F32">
        <w:rPr>
          <w:rFonts w:ascii="Times New Roman" w:hAnsi="Times New Roman" w:cs="Times New Roman"/>
          <w:b/>
          <w:bCs/>
          <w:sz w:val="24"/>
          <w:szCs w:val="24"/>
        </w:rPr>
        <w:t xml:space="preserve"> </w:t>
      </w:r>
      <w:r w:rsidR="006816E0" w:rsidRPr="002C1F32">
        <w:rPr>
          <w:rFonts w:ascii="Times New Roman" w:hAnsi="Times New Roman" w:cs="Times New Roman"/>
          <w:sz w:val="24"/>
          <w:szCs w:val="24"/>
        </w:rPr>
        <w:t xml:space="preserve">Pertenecientes al departamento de SAP, sus funciones son todas aquellas las cuales involucren atender </w:t>
      </w:r>
      <w:r w:rsidR="000E7479" w:rsidRPr="002C1F32">
        <w:rPr>
          <w:rFonts w:ascii="Times New Roman" w:hAnsi="Times New Roman" w:cs="Times New Roman"/>
          <w:sz w:val="24"/>
          <w:szCs w:val="24"/>
        </w:rPr>
        <w:t>a un</w:t>
      </w:r>
      <w:r w:rsidR="006816E0" w:rsidRPr="002C1F32">
        <w:rPr>
          <w:rFonts w:ascii="Times New Roman" w:hAnsi="Times New Roman" w:cs="Times New Roman"/>
          <w:sz w:val="24"/>
          <w:szCs w:val="24"/>
        </w:rPr>
        <w:t xml:space="preserve"> </w:t>
      </w:r>
      <w:r w:rsidR="006816E0" w:rsidRPr="002C1F32">
        <w:rPr>
          <w:rFonts w:ascii="Times New Roman" w:hAnsi="Times New Roman" w:cs="Times New Roman"/>
          <w:sz w:val="24"/>
          <w:szCs w:val="24"/>
        </w:rPr>
        <w:t xml:space="preserve">pasajero, desde el cobro de boletos hasta el traslado de maletas. Sus principales aéreas de trabajo son la terminal del aeropuerto y el aérea comercial. </w:t>
      </w:r>
    </w:p>
    <w:p w14:paraId="79BE5DD7" w14:textId="77777777" w:rsidR="002C1F32" w:rsidRPr="002C1F32" w:rsidRDefault="002C1F32" w:rsidP="002C1F32">
      <w:pPr>
        <w:pStyle w:val="Prrafodelista"/>
        <w:rPr>
          <w:rFonts w:ascii="Times New Roman" w:hAnsi="Times New Roman" w:cs="Times New Roman"/>
          <w:b/>
          <w:bCs/>
          <w:sz w:val="24"/>
          <w:szCs w:val="24"/>
        </w:rPr>
      </w:pPr>
    </w:p>
    <w:p w14:paraId="1A112BEC" w14:textId="497006C2" w:rsidR="00BB76FB" w:rsidRPr="002C1F32" w:rsidRDefault="0012492B" w:rsidP="002C1F32">
      <w:pPr>
        <w:pStyle w:val="Prrafodelista"/>
        <w:numPr>
          <w:ilvl w:val="0"/>
          <w:numId w:val="12"/>
        </w:numPr>
        <w:jc w:val="both"/>
        <w:rPr>
          <w:rFonts w:ascii="Times New Roman" w:hAnsi="Times New Roman" w:cs="Times New Roman"/>
          <w:sz w:val="24"/>
          <w:szCs w:val="24"/>
        </w:rPr>
      </w:pPr>
      <w:r w:rsidRPr="002C1F32">
        <w:rPr>
          <w:rFonts w:ascii="Times New Roman" w:hAnsi="Times New Roman" w:cs="Times New Roman"/>
          <w:b/>
          <w:bCs/>
          <w:sz w:val="24"/>
          <w:szCs w:val="24"/>
        </w:rPr>
        <w:t>Cr</w:t>
      </w:r>
      <w:r w:rsidR="004176A4">
        <w:rPr>
          <w:rFonts w:ascii="Times New Roman" w:hAnsi="Times New Roman" w:cs="Times New Roman"/>
          <w:b/>
          <w:bCs/>
          <w:sz w:val="24"/>
          <w:szCs w:val="24"/>
        </w:rPr>
        <w:t>e</w:t>
      </w:r>
      <w:r w:rsidRPr="002C1F32">
        <w:rPr>
          <w:rFonts w:ascii="Times New Roman" w:hAnsi="Times New Roman" w:cs="Times New Roman"/>
          <w:b/>
          <w:bCs/>
          <w:sz w:val="24"/>
          <w:szCs w:val="24"/>
        </w:rPr>
        <w:t xml:space="preserve">w chief: </w:t>
      </w:r>
      <w:r w:rsidR="00BB76FB" w:rsidRPr="002C1F32">
        <w:rPr>
          <w:rFonts w:ascii="Times New Roman" w:hAnsi="Times New Roman" w:cs="Times New Roman"/>
          <w:sz w:val="24"/>
          <w:szCs w:val="24"/>
        </w:rPr>
        <w:t xml:space="preserve">Supervisan todas las operaciones que se realizan </w:t>
      </w:r>
      <w:r w:rsidR="008E68EE" w:rsidRPr="002C1F32">
        <w:rPr>
          <w:rFonts w:ascii="Times New Roman" w:hAnsi="Times New Roman" w:cs="Times New Roman"/>
          <w:sz w:val="24"/>
          <w:szCs w:val="24"/>
        </w:rPr>
        <w:t>debajo</w:t>
      </w:r>
      <w:r w:rsidR="00BB76FB" w:rsidRPr="002C1F32">
        <w:rPr>
          <w:rFonts w:ascii="Times New Roman" w:hAnsi="Times New Roman" w:cs="Times New Roman"/>
          <w:sz w:val="24"/>
          <w:szCs w:val="24"/>
        </w:rPr>
        <w:t xml:space="preserve"> del ala</w:t>
      </w:r>
      <w:r w:rsidR="008E68EE" w:rsidRPr="002C1F32">
        <w:rPr>
          <w:rFonts w:ascii="Times New Roman" w:hAnsi="Times New Roman" w:cs="Times New Roman"/>
          <w:sz w:val="24"/>
          <w:szCs w:val="24"/>
        </w:rPr>
        <w:t xml:space="preserve"> o</w:t>
      </w:r>
      <w:r w:rsidR="008E68EE">
        <w:t xml:space="preserve"> </w:t>
      </w:r>
      <w:r w:rsidR="008E68EE" w:rsidRPr="002C1F32">
        <w:rPr>
          <w:rFonts w:ascii="Times New Roman" w:hAnsi="Times New Roman" w:cs="Times New Roman"/>
          <w:sz w:val="24"/>
          <w:szCs w:val="24"/>
        </w:rPr>
        <w:t>Aircraft Marshalling</w:t>
      </w:r>
      <w:r w:rsidR="00BB76FB" w:rsidRPr="002C1F32">
        <w:rPr>
          <w:rFonts w:ascii="Times New Roman" w:hAnsi="Times New Roman" w:cs="Times New Roman"/>
          <w:sz w:val="24"/>
          <w:szCs w:val="24"/>
        </w:rPr>
        <w:t xml:space="preserve">, </w:t>
      </w:r>
      <w:r w:rsidR="000E7479">
        <w:rPr>
          <w:rFonts w:ascii="Times New Roman" w:hAnsi="Times New Roman" w:cs="Times New Roman"/>
          <w:sz w:val="24"/>
          <w:szCs w:val="24"/>
        </w:rPr>
        <w:t xml:space="preserve">aparte </w:t>
      </w:r>
      <w:r w:rsidR="00BB76FB" w:rsidRPr="002C1F32">
        <w:rPr>
          <w:rFonts w:ascii="Times New Roman" w:hAnsi="Times New Roman" w:cs="Times New Roman"/>
          <w:sz w:val="24"/>
          <w:szCs w:val="24"/>
        </w:rPr>
        <w:t xml:space="preserve">son los responsables de organizar y dirigir al personal de rampa los cuales desempeña diferentes trabajos dentro y alrededor de las aeronaves, como trabajos de limpieza o inspección. Su principal aérea de trabajo es el área de rampa. </w:t>
      </w:r>
    </w:p>
    <w:p w14:paraId="1DF2B25F" w14:textId="77777777" w:rsidR="0013616C" w:rsidRPr="00BB76FB" w:rsidRDefault="0013616C" w:rsidP="00BB76FB">
      <w:pPr>
        <w:pStyle w:val="Prrafodelista"/>
        <w:rPr>
          <w:rFonts w:ascii="Times New Roman" w:hAnsi="Times New Roman" w:cs="Times New Roman"/>
          <w:b/>
          <w:bCs/>
        </w:rPr>
      </w:pPr>
    </w:p>
    <w:p w14:paraId="29E88768" w14:textId="2AE38F24" w:rsidR="00392D60" w:rsidRPr="00331572" w:rsidRDefault="00BB76FB" w:rsidP="00392D60">
      <w:pPr>
        <w:pStyle w:val="Prrafodelista"/>
        <w:numPr>
          <w:ilvl w:val="0"/>
          <w:numId w:val="12"/>
        </w:numPr>
        <w:jc w:val="both"/>
        <w:rPr>
          <w:rFonts w:ascii="Times New Roman" w:hAnsi="Times New Roman" w:cs="Times New Roman"/>
          <w:b/>
          <w:bCs/>
          <w:sz w:val="24"/>
          <w:szCs w:val="24"/>
        </w:rPr>
      </w:pPr>
      <w:r>
        <w:rPr>
          <w:rFonts w:ascii="Times New Roman" w:hAnsi="Times New Roman" w:cs="Times New Roman"/>
          <w:b/>
          <w:bCs/>
        </w:rPr>
        <w:t xml:space="preserve">Manager del FBO: </w:t>
      </w:r>
      <w:r w:rsidRPr="00331572">
        <w:rPr>
          <w:rFonts w:ascii="Times New Roman" w:hAnsi="Times New Roman" w:cs="Times New Roman"/>
          <w:sz w:val="24"/>
          <w:szCs w:val="24"/>
        </w:rPr>
        <w:t xml:space="preserve">Se encarga de dirigir el departamento de FBO y de atender a los clientes de la aviación general o privada. Su principal aérea de trabajo es el edificio del FBO. </w:t>
      </w:r>
    </w:p>
    <w:p w14:paraId="69ACB517" w14:textId="7C74D0A5" w:rsidR="00392D60" w:rsidRPr="008E68EE" w:rsidRDefault="00A30C7E" w:rsidP="008E68EE">
      <w:pPr>
        <w:jc w:val="both"/>
        <w:rPr>
          <w:rFonts w:ascii="Times New Roman" w:hAnsi="Times New Roman" w:cs="Times New Roman"/>
          <w:b/>
          <w:bCs/>
          <w:noProof/>
        </w:rPr>
      </w:pPr>
      <w:r>
        <w:rPr>
          <w:noProof/>
        </w:rPr>
        <mc:AlternateContent>
          <mc:Choice Requires="wps">
            <w:drawing>
              <wp:anchor distT="0" distB="0" distL="114300" distR="114300" simplePos="0" relativeHeight="251677696" behindDoc="0" locked="0" layoutInCell="1" allowOverlap="1" wp14:anchorId="28755396" wp14:editId="6E810A9A">
                <wp:simplePos x="0" y="0"/>
                <wp:positionH relativeFrom="column">
                  <wp:posOffset>1101090</wp:posOffset>
                </wp:positionH>
                <wp:positionV relativeFrom="paragraph">
                  <wp:posOffset>2708910</wp:posOffset>
                </wp:positionV>
                <wp:extent cx="3409950"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48FF127B" w14:textId="73695646" w:rsidR="00A30C7E" w:rsidRPr="0010629C" w:rsidRDefault="00A30C7E" w:rsidP="00A30C7E">
                            <w:pPr>
                              <w:pStyle w:val="Descripcin"/>
                              <w:rPr>
                                <w:noProof/>
                                <w:color w:val="auto"/>
                              </w:rPr>
                            </w:pPr>
                            <w:r w:rsidRPr="0010629C">
                              <w:rPr>
                                <w:color w:val="auto"/>
                              </w:rPr>
                              <w:t xml:space="preserve">Ilustración </w:t>
                            </w:r>
                            <w:r w:rsidRPr="0010629C">
                              <w:rPr>
                                <w:color w:val="auto"/>
                              </w:rPr>
                              <w:fldChar w:fldCharType="begin"/>
                            </w:r>
                            <w:r w:rsidRPr="0010629C">
                              <w:rPr>
                                <w:color w:val="auto"/>
                              </w:rPr>
                              <w:instrText xml:space="preserve"> SEQ Ilustración \* ARABIC </w:instrText>
                            </w:r>
                            <w:r w:rsidRPr="0010629C">
                              <w:rPr>
                                <w:color w:val="auto"/>
                              </w:rPr>
                              <w:fldChar w:fldCharType="separate"/>
                            </w:r>
                            <w:r w:rsidR="00CF2117">
                              <w:rPr>
                                <w:noProof/>
                                <w:color w:val="auto"/>
                              </w:rPr>
                              <w:t>3</w:t>
                            </w:r>
                            <w:r w:rsidRPr="0010629C">
                              <w:rPr>
                                <w:color w:val="auto"/>
                              </w:rPr>
                              <w:fldChar w:fldCharType="end"/>
                            </w:r>
                            <w:r w:rsidRPr="0010629C">
                              <w:rPr>
                                <w:color w:val="auto"/>
                              </w:rPr>
                              <w:t xml:space="preserve"> - Edificio del FBO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55396" id="Cuadro de texto 16" o:spid="_x0000_s1028" type="#_x0000_t202" style="position:absolute;left:0;text-align:left;margin-left:86.7pt;margin-top:213.3pt;width:26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" stroked="f">
                <v:textbox style="mso-fit-shape-to-text:t" inset="0,0,0,0">
                  <w:txbxContent>
                    <w:p w14:paraId="48FF127B" w14:textId="73695646" w:rsidR="00A30C7E" w:rsidRPr="0010629C" w:rsidRDefault="00A30C7E" w:rsidP="00A30C7E">
                      <w:pPr>
                        <w:pStyle w:val="Descripcin"/>
                        <w:rPr>
                          <w:noProof/>
                          <w:color w:val="auto"/>
                        </w:rPr>
                      </w:pPr>
                      <w:r w:rsidRPr="0010629C">
                        <w:rPr>
                          <w:color w:val="auto"/>
                        </w:rPr>
                        <w:t xml:space="preserve">Ilustración </w:t>
                      </w:r>
                      <w:r w:rsidRPr="0010629C">
                        <w:rPr>
                          <w:color w:val="auto"/>
                        </w:rPr>
                        <w:fldChar w:fldCharType="begin"/>
                      </w:r>
                      <w:r w:rsidRPr="0010629C">
                        <w:rPr>
                          <w:color w:val="auto"/>
                        </w:rPr>
                        <w:instrText xml:space="preserve"> SEQ Ilustración \* ARABIC </w:instrText>
                      </w:r>
                      <w:r w:rsidRPr="0010629C">
                        <w:rPr>
                          <w:color w:val="auto"/>
                        </w:rPr>
                        <w:fldChar w:fldCharType="separate"/>
                      </w:r>
                      <w:r w:rsidR="00CF2117">
                        <w:rPr>
                          <w:noProof/>
                          <w:color w:val="auto"/>
                        </w:rPr>
                        <w:t>3</w:t>
                      </w:r>
                      <w:r w:rsidRPr="0010629C">
                        <w:rPr>
                          <w:color w:val="auto"/>
                        </w:rPr>
                        <w:fldChar w:fldCharType="end"/>
                      </w:r>
                      <w:r w:rsidRPr="0010629C">
                        <w:rPr>
                          <w:color w:val="auto"/>
                        </w:rPr>
                        <w:t xml:space="preserve"> - Edificio del FBO</w:t>
                      </w:r>
                    </w:p>
                  </w:txbxContent>
                </v:textbox>
                <w10:wrap type="square"/>
              </v:shape>
            </w:pict>
          </mc:Fallback>
        </mc:AlternateContent>
      </w:r>
      <w:r w:rsidR="00F03D03" w:rsidRPr="00392D60">
        <w:rPr>
          <w:noProof/>
        </w:rPr>
        <w:drawing>
          <wp:anchor distT="0" distB="0" distL="114300" distR="114300" simplePos="0" relativeHeight="251672576" behindDoc="0" locked="0" layoutInCell="1" allowOverlap="1" wp14:anchorId="584B37C1" wp14:editId="2E2DD92C">
            <wp:simplePos x="0" y="0"/>
            <wp:positionH relativeFrom="margin">
              <wp:align>center</wp:align>
            </wp:positionH>
            <wp:positionV relativeFrom="paragraph">
              <wp:posOffset>63500</wp:posOffset>
            </wp:positionV>
            <wp:extent cx="3409950" cy="2588260"/>
            <wp:effectExtent l="0" t="0" r="0" b="2540"/>
            <wp:wrapSquare wrapText="bothSides"/>
            <wp:docPr id="12" name="Imagen 12" descr="LOCATION | FBO Guatem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CATION | FBO Guatemal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09950" cy="2588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1A886E" w14:textId="1DED037C" w:rsidR="00392D60" w:rsidRDefault="00392D60" w:rsidP="00B732D5">
      <w:pPr>
        <w:pStyle w:val="Prrafodelista"/>
        <w:jc w:val="both"/>
        <w:rPr>
          <w:rFonts w:ascii="Times New Roman" w:hAnsi="Times New Roman" w:cs="Times New Roman"/>
          <w:b/>
          <w:bCs/>
          <w:noProof/>
        </w:rPr>
      </w:pPr>
    </w:p>
    <w:p w14:paraId="0B82928F" w14:textId="2D1FF245" w:rsidR="00392D60" w:rsidRDefault="00392D60" w:rsidP="00B732D5">
      <w:pPr>
        <w:pStyle w:val="Prrafodelista"/>
        <w:jc w:val="both"/>
        <w:rPr>
          <w:rFonts w:ascii="Times New Roman" w:hAnsi="Times New Roman" w:cs="Times New Roman"/>
          <w:b/>
          <w:bCs/>
          <w:noProof/>
        </w:rPr>
      </w:pPr>
    </w:p>
    <w:p w14:paraId="643F0BB3" w14:textId="23BAA4F7" w:rsidR="00392D60" w:rsidRDefault="00392D60" w:rsidP="00B732D5">
      <w:pPr>
        <w:pStyle w:val="Prrafodelista"/>
        <w:jc w:val="both"/>
        <w:rPr>
          <w:rFonts w:ascii="Times New Roman" w:hAnsi="Times New Roman" w:cs="Times New Roman"/>
          <w:b/>
          <w:bCs/>
          <w:noProof/>
        </w:rPr>
      </w:pPr>
    </w:p>
    <w:p w14:paraId="549E1436" w14:textId="199746B6" w:rsidR="00392D60" w:rsidRDefault="00392D60" w:rsidP="00B732D5">
      <w:pPr>
        <w:pStyle w:val="Prrafodelista"/>
        <w:jc w:val="both"/>
        <w:rPr>
          <w:rFonts w:ascii="Times New Roman" w:hAnsi="Times New Roman" w:cs="Times New Roman"/>
          <w:b/>
          <w:bCs/>
          <w:noProof/>
        </w:rPr>
      </w:pPr>
    </w:p>
    <w:p w14:paraId="21303AD9" w14:textId="45F5547A" w:rsidR="00392D60" w:rsidRDefault="00392D60" w:rsidP="00B732D5">
      <w:pPr>
        <w:pStyle w:val="Prrafodelista"/>
        <w:jc w:val="both"/>
        <w:rPr>
          <w:rFonts w:ascii="Times New Roman" w:hAnsi="Times New Roman" w:cs="Times New Roman"/>
          <w:b/>
          <w:bCs/>
          <w:noProof/>
        </w:rPr>
      </w:pPr>
    </w:p>
    <w:p w14:paraId="21490194" w14:textId="68DBCBB1" w:rsidR="00392D60" w:rsidRDefault="00392D60" w:rsidP="00B732D5">
      <w:pPr>
        <w:pStyle w:val="Prrafodelista"/>
        <w:jc w:val="both"/>
        <w:rPr>
          <w:rFonts w:ascii="Times New Roman" w:hAnsi="Times New Roman" w:cs="Times New Roman"/>
          <w:b/>
          <w:bCs/>
          <w:noProof/>
        </w:rPr>
      </w:pPr>
    </w:p>
    <w:p w14:paraId="6F24B4EE" w14:textId="1BD80C84" w:rsidR="00392D60" w:rsidRDefault="00392D60" w:rsidP="00B732D5">
      <w:pPr>
        <w:pStyle w:val="Prrafodelista"/>
        <w:jc w:val="both"/>
        <w:rPr>
          <w:rFonts w:ascii="Times New Roman" w:hAnsi="Times New Roman" w:cs="Times New Roman"/>
          <w:b/>
          <w:bCs/>
          <w:noProof/>
        </w:rPr>
      </w:pPr>
    </w:p>
    <w:p w14:paraId="5A4489DA" w14:textId="6F470322" w:rsidR="00392D60" w:rsidRDefault="00392D60" w:rsidP="00B732D5">
      <w:pPr>
        <w:pStyle w:val="Prrafodelista"/>
        <w:jc w:val="both"/>
        <w:rPr>
          <w:rFonts w:ascii="Times New Roman" w:hAnsi="Times New Roman" w:cs="Times New Roman"/>
          <w:b/>
          <w:bCs/>
          <w:noProof/>
        </w:rPr>
      </w:pPr>
    </w:p>
    <w:p w14:paraId="26BEBE53" w14:textId="0FAF7C60" w:rsidR="00BB76FB" w:rsidRDefault="00BB76FB" w:rsidP="00392D60">
      <w:pPr>
        <w:jc w:val="both"/>
        <w:rPr>
          <w:rFonts w:ascii="Times New Roman" w:hAnsi="Times New Roman" w:cs="Times New Roman"/>
          <w:b/>
          <w:bCs/>
        </w:rPr>
      </w:pPr>
    </w:p>
    <w:p w14:paraId="777CC58D" w14:textId="45F5A929" w:rsidR="00392D60" w:rsidRPr="00392D60" w:rsidRDefault="00392D60" w:rsidP="00392D60">
      <w:pPr>
        <w:jc w:val="both"/>
        <w:rPr>
          <w:rFonts w:ascii="Times New Roman" w:hAnsi="Times New Roman" w:cs="Times New Roman"/>
          <w:b/>
          <w:bCs/>
        </w:rPr>
      </w:pPr>
    </w:p>
    <w:p w14:paraId="2AA225D0" w14:textId="39225F75" w:rsidR="00533829" w:rsidRDefault="00533829" w:rsidP="00A564DD">
      <w:pPr>
        <w:jc w:val="both"/>
        <w:rPr>
          <w:rFonts w:ascii="Times New Roman" w:hAnsi="Times New Roman" w:cs="Times New Roman"/>
          <w:b/>
          <w:bCs/>
          <w:sz w:val="28"/>
          <w:szCs w:val="28"/>
        </w:rPr>
      </w:pPr>
    </w:p>
    <w:p w14:paraId="76B4DE99" w14:textId="77777777" w:rsidR="003D6EF3" w:rsidRDefault="003D6EF3" w:rsidP="00A564DD">
      <w:pPr>
        <w:jc w:val="both"/>
        <w:rPr>
          <w:rFonts w:ascii="Times New Roman" w:hAnsi="Times New Roman" w:cs="Times New Roman"/>
          <w:b/>
          <w:bCs/>
          <w:sz w:val="28"/>
          <w:szCs w:val="28"/>
        </w:rPr>
      </w:pPr>
    </w:p>
    <w:p w14:paraId="2B37532F" w14:textId="5C3DEA71" w:rsidR="00533829" w:rsidRDefault="00533829" w:rsidP="00533829">
      <w:pPr>
        <w:jc w:val="both"/>
        <w:rPr>
          <w:rFonts w:ascii="Times New Roman" w:hAnsi="Times New Roman" w:cs="Times New Roman"/>
          <w:b/>
          <w:bCs/>
          <w:sz w:val="28"/>
          <w:szCs w:val="28"/>
        </w:rPr>
      </w:pPr>
    </w:p>
    <w:p w14:paraId="40D135BA" w14:textId="184E8C5E" w:rsidR="00533829" w:rsidRDefault="00214320" w:rsidP="00533829">
      <w:pPr>
        <w:pStyle w:val="Prrafodelista"/>
        <w:numPr>
          <w:ilvl w:val="0"/>
          <w:numId w:val="37"/>
        </w:numPr>
        <w:jc w:val="both"/>
        <w:rPr>
          <w:rFonts w:ascii="Times New Roman" w:hAnsi="Times New Roman" w:cs="Times New Roman"/>
          <w:b/>
          <w:bCs/>
          <w:sz w:val="28"/>
          <w:szCs w:val="28"/>
        </w:rPr>
      </w:pPr>
      <w:r w:rsidRPr="00533829">
        <w:rPr>
          <w:rFonts w:ascii="Times New Roman" w:hAnsi="Times New Roman" w:cs="Times New Roman"/>
          <w:b/>
          <w:bCs/>
          <w:sz w:val="28"/>
          <w:szCs w:val="28"/>
        </w:rPr>
        <w:t>Contexto</w:t>
      </w:r>
      <w:r w:rsidR="00533829">
        <w:rPr>
          <w:rFonts w:ascii="Times New Roman" w:hAnsi="Times New Roman" w:cs="Times New Roman"/>
          <w:b/>
          <w:bCs/>
          <w:sz w:val="28"/>
          <w:szCs w:val="28"/>
        </w:rPr>
        <w:t xml:space="preserve"> </w:t>
      </w:r>
      <w:r w:rsidRPr="00533829">
        <w:rPr>
          <w:rFonts w:ascii="Times New Roman" w:hAnsi="Times New Roman" w:cs="Times New Roman"/>
          <w:b/>
          <w:bCs/>
          <w:sz w:val="28"/>
          <w:szCs w:val="28"/>
        </w:rPr>
        <w:t>aeroportuario</w:t>
      </w:r>
    </w:p>
    <w:p w14:paraId="75F375C0" w14:textId="67B5BE41" w:rsidR="009955BF" w:rsidRDefault="009955BF" w:rsidP="00533829">
      <w:pPr>
        <w:pStyle w:val="Prrafodelista"/>
        <w:ind w:firstLine="696"/>
        <w:jc w:val="both"/>
        <w:rPr>
          <w:rFonts w:ascii="Times New Roman" w:hAnsi="Times New Roman" w:cs="Times New Roman"/>
          <w:sz w:val="24"/>
          <w:szCs w:val="24"/>
        </w:rPr>
      </w:pPr>
      <w:r w:rsidRPr="00533829">
        <w:rPr>
          <w:rFonts w:ascii="Times New Roman" w:hAnsi="Times New Roman" w:cs="Times New Roman"/>
          <w:sz w:val="24"/>
          <w:szCs w:val="24"/>
        </w:rPr>
        <w:t xml:space="preserve">En esta sección se encuentra una explicación sobre algunos procesos </w:t>
      </w:r>
      <w:r w:rsidR="00FE3253" w:rsidRPr="00533829">
        <w:rPr>
          <w:rFonts w:ascii="Times New Roman" w:hAnsi="Times New Roman" w:cs="Times New Roman"/>
          <w:sz w:val="24"/>
          <w:szCs w:val="24"/>
        </w:rPr>
        <w:t xml:space="preserve">o </w:t>
      </w:r>
      <w:r w:rsidR="000415FB" w:rsidRPr="00533829">
        <w:rPr>
          <w:rFonts w:ascii="Times New Roman" w:hAnsi="Times New Roman" w:cs="Times New Roman"/>
          <w:sz w:val="24"/>
          <w:szCs w:val="24"/>
        </w:rPr>
        <w:t>términos</w:t>
      </w:r>
      <w:r w:rsidR="00FE3253" w:rsidRPr="00533829">
        <w:rPr>
          <w:rFonts w:ascii="Times New Roman" w:hAnsi="Times New Roman" w:cs="Times New Roman"/>
          <w:sz w:val="24"/>
          <w:szCs w:val="24"/>
        </w:rPr>
        <w:t xml:space="preserve"> </w:t>
      </w:r>
      <w:r w:rsidRPr="00533829">
        <w:rPr>
          <w:rFonts w:ascii="Times New Roman" w:hAnsi="Times New Roman" w:cs="Times New Roman"/>
          <w:sz w:val="24"/>
          <w:szCs w:val="24"/>
        </w:rPr>
        <w:t>comunes en el ambiente aeroportuario:</w:t>
      </w:r>
    </w:p>
    <w:p w14:paraId="4250AD90" w14:textId="77777777" w:rsidR="00570121" w:rsidRPr="00533829" w:rsidRDefault="00570121" w:rsidP="00533829">
      <w:pPr>
        <w:pStyle w:val="Prrafodelista"/>
        <w:ind w:firstLine="696"/>
        <w:jc w:val="both"/>
        <w:rPr>
          <w:rFonts w:ascii="Times New Roman" w:hAnsi="Times New Roman" w:cs="Times New Roman"/>
          <w:b/>
          <w:bCs/>
          <w:sz w:val="28"/>
          <w:szCs w:val="28"/>
        </w:rPr>
      </w:pPr>
    </w:p>
    <w:p w14:paraId="0E5B13CD" w14:textId="351B420F" w:rsidR="00F32F25" w:rsidRDefault="00F32F25" w:rsidP="00F32F25">
      <w:pPr>
        <w:pStyle w:val="Prrafodelista"/>
        <w:numPr>
          <w:ilvl w:val="0"/>
          <w:numId w:val="21"/>
        </w:numPr>
        <w:jc w:val="both"/>
        <w:rPr>
          <w:rFonts w:ascii="Times New Roman" w:hAnsi="Times New Roman" w:cs="Times New Roman"/>
          <w:sz w:val="24"/>
          <w:szCs w:val="24"/>
        </w:rPr>
      </w:pPr>
      <w:r w:rsidRPr="00F32F25">
        <w:rPr>
          <w:rFonts w:ascii="Times New Roman" w:hAnsi="Times New Roman" w:cs="Times New Roman"/>
          <w:b/>
          <w:bCs/>
          <w:sz w:val="24"/>
          <w:szCs w:val="24"/>
        </w:rPr>
        <w:t>Operación Pasajeros:</w:t>
      </w:r>
      <w:r>
        <w:rPr>
          <w:rFonts w:ascii="Times New Roman" w:hAnsi="Times New Roman" w:cs="Times New Roman"/>
          <w:b/>
          <w:bCs/>
          <w:sz w:val="24"/>
          <w:szCs w:val="24"/>
        </w:rPr>
        <w:t xml:space="preserve"> </w:t>
      </w:r>
      <w:r w:rsidRPr="00F32F25">
        <w:rPr>
          <w:rFonts w:ascii="Times New Roman" w:hAnsi="Times New Roman" w:cs="Times New Roman"/>
          <w:sz w:val="24"/>
          <w:szCs w:val="24"/>
        </w:rPr>
        <w:t>Aeronave configurada para el transporte de personas.</w:t>
      </w:r>
    </w:p>
    <w:p w14:paraId="71C1FAA2" w14:textId="0630A9BE" w:rsidR="008E68EE" w:rsidRPr="00F32F25" w:rsidRDefault="008E68EE" w:rsidP="008E68EE">
      <w:pPr>
        <w:pStyle w:val="Prrafodelista"/>
        <w:ind w:left="780"/>
        <w:jc w:val="both"/>
        <w:rPr>
          <w:rFonts w:ascii="Times New Roman" w:hAnsi="Times New Roman" w:cs="Times New Roman"/>
          <w:sz w:val="24"/>
          <w:szCs w:val="24"/>
        </w:rPr>
      </w:pPr>
    </w:p>
    <w:p w14:paraId="21F32C8D" w14:textId="512E74B1" w:rsidR="0042611A" w:rsidRPr="00570121" w:rsidRDefault="00FE3253" w:rsidP="00570121">
      <w:pPr>
        <w:pStyle w:val="Prrafodelista"/>
        <w:numPr>
          <w:ilvl w:val="0"/>
          <w:numId w:val="21"/>
        </w:numPr>
        <w:jc w:val="both"/>
        <w:rPr>
          <w:rFonts w:ascii="Times New Roman" w:hAnsi="Times New Roman" w:cs="Times New Roman"/>
          <w:sz w:val="24"/>
          <w:szCs w:val="24"/>
        </w:rPr>
      </w:pPr>
      <w:r w:rsidRPr="00FE3253">
        <w:rPr>
          <w:rFonts w:ascii="Times New Roman" w:hAnsi="Times New Roman" w:cs="Times New Roman"/>
          <w:b/>
          <w:bCs/>
          <w:sz w:val="24"/>
          <w:szCs w:val="24"/>
        </w:rPr>
        <w:t>Aircraft</w:t>
      </w:r>
      <w:r>
        <w:rPr>
          <w:rFonts w:ascii="Times New Roman" w:hAnsi="Times New Roman" w:cs="Times New Roman"/>
          <w:b/>
          <w:bCs/>
          <w:sz w:val="24"/>
          <w:szCs w:val="24"/>
        </w:rPr>
        <w:t xml:space="preserve"> </w:t>
      </w:r>
      <w:r w:rsidRPr="00FE3253">
        <w:rPr>
          <w:rFonts w:ascii="Times New Roman" w:hAnsi="Times New Roman" w:cs="Times New Roman"/>
          <w:b/>
          <w:bCs/>
          <w:sz w:val="24"/>
          <w:szCs w:val="24"/>
        </w:rPr>
        <w:t>Marshalling:</w:t>
      </w:r>
      <w:r>
        <w:rPr>
          <w:rFonts w:ascii="Times New Roman" w:hAnsi="Times New Roman" w:cs="Times New Roman"/>
          <w:sz w:val="24"/>
          <w:szCs w:val="24"/>
        </w:rPr>
        <w:t xml:space="preserve"> </w:t>
      </w:r>
      <w:r w:rsidRPr="00FE3253">
        <w:rPr>
          <w:rFonts w:ascii="Times New Roman" w:hAnsi="Times New Roman" w:cs="Times New Roman"/>
          <w:sz w:val="24"/>
          <w:szCs w:val="24"/>
        </w:rPr>
        <w:t>Es la acción de dirigir de forma detallada una aeronave desde afuera por un hombre guía, quién está en la posición de ver el exterior de la aeronave y las áreas adyacentes al camino donde la aeronave es movilizada. Término equivalente: guía de aeronave</w:t>
      </w:r>
      <w:r w:rsidRPr="00F32F25">
        <w:rPr>
          <w:rFonts w:ascii="Times New Roman" w:hAnsi="Times New Roman" w:cs="Times New Roman"/>
          <w:sz w:val="24"/>
          <w:szCs w:val="24"/>
        </w:rPr>
        <w:t>.</w:t>
      </w:r>
    </w:p>
    <w:p w14:paraId="0D2B3E07" w14:textId="07678E74" w:rsidR="008E68EE" w:rsidRPr="00F32F25" w:rsidRDefault="008E68EE" w:rsidP="008E68EE">
      <w:pPr>
        <w:pStyle w:val="Prrafodelista"/>
        <w:ind w:left="780"/>
        <w:jc w:val="both"/>
        <w:rPr>
          <w:rFonts w:ascii="Times New Roman" w:hAnsi="Times New Roman" w:cs="Times New Roman"/>
          <w:sz w:val="24"/>
          <w:szCs w:val="24"/>
        </w:rPr>
      </w:pPr>
    </w:p>
    <w:p w14:paraId="55D1A8F3" w14:textId="10007DE0" w:rsidR="00FE3253" w:rsidRDefault="00FE3253" w:rsidP="009955BF">
      <w:pPr>
        <w:pStyle w:val="Prrafodelista"/>
        <w:numPr>
          <w:ilvl w:val="0"/>
          <w:numId w:val="21"/>
        </w:numPr>
        <w:jc w:val="both"/>
        <w:rPr>
          <w:rFonts w:ascii="Times New Roman" w:hAnsi="Times New Roman" w:cs="Times New Roman"/>
          <w:sz w:val="24"/>
          <w:szCs w:val="24"/>
        </w:rPr>
      </w:pPr>
      <w:r w:rsidRPr="00FE3253">
        <w:rPr>
          <w:rFonts w:ascii="Times New Roman" w:hAnsi="Times New Roman" w:cs="Times New Roman"/>
          <w:b/>
          <w:bCs/>
          <w:sz w:val="24"/>
          <w:szCs w:val="24"/>
        </w:rPr>
        <w:t>Operación Carguero:</w:t>
      </w:r>
      <w:r>
        <w:rPr>
          <w:rFonts w:ascii="Times New Roman" w:hAnsi="Times New Roman" w:cs="Times New Roman"/>
          <w:sz w:val="24"/>
          <w:szCs w:val="24"/>
        </w:rPr>
        <w:t xml:space="preserve"> </w:t>
      </w:r>
      <w:r w:rsidRPr="00FE3253">
        <w:rPr>
          <w:rFonts w:ascii="Times New Roman" w:hAnsi="Times New Roman" w:cs="Times New Roman"/>
          <w:sz w:val="24"/>
          <w:szCs w:val="24"/>
        </w:rPr>
        <w:t>Aeronave configurada para el transporte de carga, de acuerdo al tipo de operación del operador aéreo puede transportar mercancías peligrosas, cargas especiales, mercancía perecedera</w:t>
      </w:r>
      <w:r w:rsidR="00331572">
        <w:rPr>
          <w:rFonts w:ascii="Times New Roman" w:hAnsi="Times New Roman" w:cs="Times New Roman"/>
          <w:sz w:val="24"/>
          <w:szCs w:val="24"/>
        </w:rPr>
        <w:t xml:space="preserve"> o</w:t>
      </w:r>
      <w:r w:rsidRPr="00FE3253">
        <w:rPr>
          <w:rFonts w:ascii="Times New Roman" w:hAnsi="Times New Roman" w:cs="Times New Roman"/>
          <w:sz w:val="24"/>
          <w:szCs w:val="24"/>
        </w:rPr>
        <w:t xml:space="preserve"> animales vivos entre otros.</w:t>
      </w:r>
      <w:r>
        <w:rPr>
          <w:rFonts w:ascii="Times New Roman" w:hAnsi="Times New Roman" w:cs="Times New Roman"/>
          <w:sz w:val="24"/>
          <w:szCs w:val="24"/>
        </w:rPr>
        <w:t xml:space="preserve"> Esta operación es llevada a cabo por el departamento de CGO. </w:t>
      </w:r>
    </w:p>
    <w:p w14:paraId="0900E11D" w14:textId="77777777" w:rsidR="0042611A" w:rsidRDefault="0042611A" w:rsidP="0042611A">
      <w:pPr>
        <w:pStyle w:val="Prrafodelista"/>
        <w:rPr>
          <w:rFonts w:ascii="Times New Roman" w:hAnsi="Times New Roman" w:cs="Times New Roman"/>
          <w:sz w:val="24"/>
          <w:szCs w:val="24"/>
        </w:rPr>
      </w:pPr>
    </w:p>
    <w:p w14:paraId="4C8B73CA" w14:textId="0D66CBE6" w:rsidR="008E68EE" w:rsidRDefault="008E68EE" w:rsidP="008E68EE">
      <w:pPr>
        <w:pStyle w:val="Prrafodelista"/>
        <w:ind w:left="780"/>
        <w:jc w:val="both"/>
        <w:rPr>
          <w:rFonts w:ascii="Times New Roman" w:hAnsi="Times New Roman" w:cs="Times New Roman"/>
          <w:sz w:val="24"/>
          <w:szCs w:val="24"/>
        </w:rPr>
      </w:pPr>
    </w:p>
    <w:p w14:paraId="01C8B862" w14:textId="3B400A78" w:rsidR="0042611A" w:rsidRPr="00570121" w:rsidRDefault="000415FB" w:rsidP="00570121">
      <w:pPr>
        <w:pStyle w:val="Prrafodelista"/>
        <w:numPr>
          <w:ilvl w:val="0"/>
          <w:numId w:val="21"/>
        </w:numPr>
        <w:jc w:val="both"/>
        <w:rPr>
          <w:rFonts w:ascii="Times New Roman" w:hAnsi="Times New Roman" w:cs="Times New Roman"/>
          <w:sz w:val="24"/>
          <w:szCs w:val="24"/>
        </w:rPr>
      </w:pPr>
      <w:r>
        <w:rPr>
          <w:rFonts w:ascii="Times New Roman" w:hAnsi="Times New Roman" w:cs="Times New Roman"/>
          <w:b/>
          <w:bCs/>
          <w:sz w:val="24"/>
          <w:szCs w:val="24"/>
        </w:rPr>
        <w:t xml:space="preserve">Área de </w:t>
      </w:r>
      <w:r w:rsidR="00F32F25">
        <w:rPr>
          <w:rFonts w:ascii="Times New Roman" w:hAnsi="Times New Roman" w:cs="Times New Roman"/>
          <w:b/>
          <w:bCs/>
          <w:sz w:val="24"/>
          <w:szCs w:val="24"/>
        </w:rPr>
        <w:t>bodegas</w:t>
      </w:r>
      <w:r>
        <w:rPr>
          <w:rFonts w:ascii="Times New Roman" w:hAnsi="Times New Roman" w:cs="Times New Roman"/>
          <w:b/>
          <w:bCs/>
          <w:sz w:val="24"/>
          <w:szCs w:val="24"/>
        </w:rPr>
        <w:t>:</w:t>
      </w:r>
      <w:r>
        <w:rPr>
          <w:rFonts w:ascii="Times New Roman" w:hAnsi="Times New Roman" w:cs="Times New Roman"/>
          <w:sz w:val="24"/>
          <w:szCs w:val="24"/>
        </w:rPr>
        <w:t xml:space="preserve"> Área destinada para la existencia de </w:t>
      </w:r>
      <w:r w:rsidR="00F32F25">
        <w:rPr>
          <w:rFonts w:ascii="Times New Roman" w:hAnsi="Times New Roman" w:cs="Times New Roman"/>
          <w:sz w:val="24"/>
          <w:szCs w:val="24"/>
        </w:rPr>
        <w:t>las bodegas en donde se almacena la carga traída en las operaciones cargueras</w:t>
      </w:r>
      <w:r>
        <w:rPr>
          <w:rFonts w:ascii="Times New Roman" w:hAnsi="Times New Roman" w:cs="Times New Roman"/>
          <w:sz w:val="24"/>
          <w:szCs w:val="24"/>
        </w:rPr>
        <w:t xml:space="preserve">. </w:t>
      </w:r>
    </w:p>
    <w:p w14:paraId="511DDE18" w14:textId="77777777" w:rsidR="0013616C" w:rsidRPr="0013616C" w:rsidRDefault="0013616C" w:rsidP="0013616C">
      <w:pPr>
        <w:pStyle w:val="Prrafodelista"/>
        <w:rPr>
          <w:rFonts w:ascii="Times New Roman" w:hAnsi="Times New Roman" w:cs="Times New Roman"/>
          <w:b/>
          <w:bCs/>
          <w:sz w:val="24"/>
          <w:szCs w:val="24"/>
        </w:rPr>
      </w:pPr>
    </w:p>
    <w:p w14:paraId="0C56267A" w14:textId="0C3B60BA" w:rsidR="0042611A" w:rsidRPr="00570121" w:rsidRDefault="008E68EE" w:rsidP="00570121">
      <w:pPr>
        <w:pStyle w:val="Prrafodelista"/>
        <w:numPr>
          <w:ilvl w:val="0"/>
          <w:numId w:val="21"/>
        </w:numPr>
        <w:jc w:val="both"/>
        <w:rPr>
          <w:rFonts w:ascii="Times New Roman" w:hAnsi="Times New Roman" w:cs="Times New Roman"/>
          <w:sz w:val="24"/>
          <w:szCs w:val="24"/>
        </w:rPr>
      </w:pPr>
      <w:r w:rsidRPr="0013616C">
        <w:rPr>
          <w:rFonts w:ascii="Times New Roman" w:hAnsi="Times New Roman" w:cs="Times New Roman"/>
          <w:b/>
          <w:bCs/>
          <w:sz w:val="24"/>
          <w:szCs w:val="24"/>
        </w:rPr>
        <w:t>Terminal</w:t>
      </w:r>
      <w:r w:rsidR="00BA16DA" w:rsidRPr="0013616C">
        <w:rPr>
          <w:rFonts w:ascii="Times New Roman" w:hAnsi="Times New Roman" w:cs="Times New Roman"/>
          <w:b/>
          <w:bCs/>
          <w:sz w:val="24"/>
          <w:szCs w:val="24"/>
        </w:rPr>
        <w:t xml:space="preserve"> aeroportuaria</w:t>
      </w:r>
      <w:r w:rsidRPr="0013616C">
        <w:rPr>
          <w:rFonts w:ascii="Times New Roman" w:hAnsi="Times New Roman" w:cs="Times New Roman"/>
          <w:b/>
          <w:bCs/>
          <w:sz w:val="24"/>
          <w:szCs w:val="24"/>
        </w:rPr>
        <w:t>:</w:t>
      </w:r>
      <w:r w:rsidR="00BA16DA" w:rsidRPr="0013616C">
        <w:rPr>
          <w:rFonts w:ascii="Times New Roman" w:hAnsi="Times New Roman" w:cs="Times New Roman"/>
          <w:b/>
          <w:bCs/>
          <w:sz w:val="24"/>
          <w:szCs w:val="24"/>
        </w:rPr>
        <w:t xml:space="preserve"> </w:t>
      </w:r>
      <w:r w:rsidR="00BA16DA" w:rsidRPr="0013616C">
        <w:rPr>
          <w:rFonts w:ascii="Times New Roman" w:hAnsi="Times New Roman" w:cs="Times New Roman"/>
          <w:sz w:val="24"/>
          <w:szCs w:val="24"/>
        </w:rPr>
        <w:t xml:space="preserve">Área dentro de las instalaciones de un aeropuerto donde los pasajeros pueden esperar mientras esperan su vuelo y embarcar o desembarcar de los aviones. </w:t>
      </w:r>
    </w:p>
    <w:p w14:paraId="282E75FC" w14:textId="77777777" w:rsidR="0013616C" w:rsidRPr="0013616C" w:rsidRDefault="0013616C" w:rsidP="0013616C">
      <w:pPr>
        <w:pStyle w:val="Prrafodelista"/>
        <w:rPr>
          <w:rFonts w:ascii="Times New Roman" w:hAnsi="Times New Roman" w:cs="Times New Roman"/>
          <w:b/>
          <w:bCs/>
          <w:sz w:val="24"/>
          <w:szCs w:val="24"/>
        </w:rPr>
      </w:pPr>
    </w:p>
    <w:p w14:paraId="600EC381" w14:textId="1F415061" w:rsidR="0042611A" w:rsidRPr="00570121" w:rsidRDefault="008E68EE" w:rsidP="00570121">
      <w:pPr>
        <w:pStyle w:val="Prrafodelista"/>
        <w:numPr>
          <w:ilvl w:val="0"/>
          <w:numId w:val="21"/>
        </w:numPr>
        <w:jc w:val="both"/>
        <w:rPr>
          <w:rFonts w:ascii="Times New Roman" w:hAnsi="Times New Roman" w:cs="Times New Roman"/>
          <w:sz w:val="24"/>
          <w:szCs w:val="24"/>
        </w:rPr>
      </w:pPr>
      <w:r w:rsidRPr="0013616C">
        <w:rPr>
          <w:rFonts w:ascii="Times New Roman" w:hAnsi="Times New Roman" w:cs="Times New Roman"/>
          <w:b/>
          <w:bCs/>
          <w:sz w:val="24"/>
          <w:szCs w:val="24"/>
        </w:rPr>
        <w:t xml:space="preserve">Área comercial: </w:t>
      </w:r>
      <w:r w:rsidR="00CC328B" w:rsidRPr="0013616C">
        <w:rPr>
          <w:rFonts w:ascii="Times New Roman" w:hAnsi="Times New Roman" w:cs="Times New Roman"/>
          <w:sz w:val="24"/>
          <w:szCs w:val="24"/>
        </w:rPr>
        <w:t xml:space="preserve">Área dentro de las instalaciones de un aeropuerto destinada a la parte comercial, en esta área residen diferente tipo de tiendas y restaurantes para la entretención y necesidad de personas que se encuentra en el aeropuerto. Esta área suele ser </w:t>
      </w:r>
      <w:r w:rsidR="00352905" w:rsidRPr="0013616C">
        <w:rPr>
          <w:rFonts w:ascii="Times New Roman" w:hAnsi="Times New Roman" w:cs="Times New Roman"/>
          <w:sz w:val="24"/>
          <w:szCs w:val="24"/>
        </w:rPr>
        <w:t>el área mayormente transitada</w:t>
      </w:r>
      <w:r w:rsidR="00CC328B" w:rsidRPr="0013616C">
        <w:rPr>
          <w:rFonts w:ascii="Times New Roman" w:hAnsi="Times New Roman" w:cs="Times New Roman"/>
          <w:sz w:val="24"/>
          <w:szCs w:val="24"/>
        </w:rPr>
        <w:t xml:space="preserve"> por todo tipo de personas. </w:t>
      </w:r>
    </w:p>
    <w:p w14:paraId="536DDBA6" w14:textId="2621E87E" w:rsidR="008E68EE" w:rsidRPr="008E68EE" w:rsidRDefault="008E68EE" w:rsidP="008E68EE">
      <w:pPr>
        <w:pStyle w:val="Prrafodelista"/>
        <w:rPr>
          <w:rFonts w:ascii="Times New Roman" w:hAnsi="Times New Roman" w:cs="Times New Roman"/>
          <w:b/>
          <w:bCs/>
          <w:sz w:val="24"/>
          <w:szCs w:val="24"/>
        </w:rPr>
      </w:pPr>
    </w:p>
    <w:p w14:paraId="05534E50" w14:textId="4D12649A" w:rsidR="00570121" w:rsidRPr="00570121" w:rsidRDefault="008E68EE" w:rsidP="00570121">
      <w:pPr>
        <w:pStyle w:val="Prrafodelista"/>
        <w:numPr>
          <w:ilvl w:val="0"/>
          <w:numId w:val="21"/>
        </w:numPr>
        <w:jc w:val="both"/>
        <w:rPr>
          <w:rFonts w:ascii="Times New Roman" w:hAnsi="Times New Roman" w:cs="Times New Roman"/>
          <w:b/>
          <w:bCs/>
          <w:sz w:val="24"/>
          <w:szCs w:val="24"/>
        </w:rPr>
      </w:pPr>
      <w:r>
        <w:rPr>
          <w:rFonts w:ascii="Times New Roman" w:hAnsi="Times New Roman" w:cs="Times New Roman"/>
          <w:b/>
          <w:bCs/>
          <w:sz w:val="24"/>
          <w:szCs w:val="24"/>
        </w:rPr>
        <w:t xml:space="preserve">Centro de control de operaciones: </w:t>
      </w:r>
      <w:r w:rsidR="00352905">
        <w:rPr>
          <w:rFonts w:ascii="Times New Roman" w:hAnsi="Times New Roman" w:cs="Times New Roman"/>
          <w:sz w:val="24"/>
          <w:szCs w:val="24"/>
        </w:rPr>
        <w:t xml:space="preserve">Área donde los controladores de vuelos y despachadores gestionan diariamente los vuelos que transcurren por el aeropuerto. Esta área está equipada con equipo para consultar los horarios de los vuelos en tiempo real y comunicadores para recibir mensajes por parte de los pilotos, entre otras herramientas que usa el personal para despachar los vuelos. </w:t>
      </w:r>
    </w:p>
    <w:p w14:paraId="7FCA0CA0" w14:textId="77777777" w:rsidR="00570121" w:rsidRPr="00570121" w:rsidRDefault="00570121" w:rsidP="00570121">
      <w:pPr>
        <w:pStyle w:val="Prrafodelista"/>
        <w:ind w:left="1068"/>
        <w:jc w:val="both"/>
        <w:rPr>
          <w:rFonts w:ascii="Times New Roman" w:hAnsi="Times New Roman" w:cs="Times New Roman"/>
          <w:b/>
          <w:bCs/>
          <w:sz w:val="24"/>
          <w:szCs w:val="24"/>
        </w:rPr>
      </w:pPr>
    </w:p>
    <w:p w14:paraId="45EB748A" w14:textId="5094F3AC" w:rsidR="0013616C" w:rsidRPr="00A30C7E" w:rsidRDefault="0013616C" w:rsidP="0013616C">
      <w:pPr>
        <w:pStyle w:val="Prrafodelista"/>
        <w:numPr>
          <w:ilvl w:val="0"/>
          <w:numId w:val="21"/>
        </w:numPr>
        <w:jc w:val="both"/>
        <w:rPr>
          <w:rFonts w:ascii="Times New Roman" w:hAnsi="Times New Roman" w:cs="Times New Roman"/>
          <w:b/>
          <w:bCs/>
          <w:sz w:val="24"/>
          <w:szCs w:val="24"/>
        </w:rPr>
      </w:pPr>
      <w:r w:rsidRPr="008E68EE">
        <w:rPr>
          <w:rFonts w:ascii="Times New Roman" w:hAnsi="Times New Roman" w:cs="Times New Roman"/>
          <w:b/>
          <w:bCs/>
          <w:sz w:val="24"/>
          <w:szCs w:val="24"/>
        </w:rPr>
        <w:t xml:space="preserve">Área de rampa:  </w:t>
      </w:r>
      <w:r>
        <w:rPr>
          <w:rFonts w:ascii="Times New Roman" w:hAnsi="Times New Roman" w:cs="Times New Roman"/>
          <w:sz w:val="24"/>
          <w:szCs w:val="24"/>
        </w:rPr>
        <w:t xml:space="preserve">Es el área destinada para el aparcamiento de los aviones mientras estos se encuentran en tierra. En esta área se realizan muchos de los servicios involucrados en la operación como la carga del equipaje, push-back </w:t>
      </w:r>
      <w:r w:rsidRPr="008E68EE">
        <w:rPr>
          <w:rFonts w:ascii="Times New Roman" w:hAnsi="Times New Roman" w:cs="Times New Roman"/>
          <w:sz w:val="24"/>
          <w:szCs w:val="24"/>
        </w:rPr>
        <w:t>(</w:t>
      </w:r>
      <w:r>
        <w:rPr>
          <w:rFonts w:ascii="Times New Roman" w:hAnsi="Times New Roman" w:cs="Times New Roman"/>
          <w:sz w:val="24"/>
          <w:szCs w:val="24"/>
        </w:rPr>
        <w:t xml:space="preserve">remolque vía tractor a la calle de rodaje) o el servicio de catering. </w:t>
      </w:r>
    </w:p>
    <w:p w14:paraId="0BF7F785" w14:textId="77777777" w:rsidR="0042611A" w:rsidRDefault="0042611A" w:rsidP="0042611A">
      <w:pPr>
        <w:pStyle w:val="Prrafodelista"/>
        <w:rPr>
          <w:rFonts w:ascii="Times New Roman" w:hAnsi="Times New Roman" w:cs="Times New Roman"/>
          <w:b/>
          <w:bCs/>
          <w:sz w:val="24"/>
          <w:szCs w:val="24"/>
        </w:rPr>
      </w:pPr>
    </w:p>
    <w:p w14:paraId="54700D8E" w14:textId="7DE0ED48" w:rsidR="00352905" w:rsidRPr="0013616C" w:rsidRDefault="0013616C" w:rsidP="0013616C">
      <w:pPr>
        <w:pStyle w:val="Prrafodelista"/>
        <w:ind w:left="780"/>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5648" behindDoc="1" locked="0" layoutInCell="1" allowOverlap="1" wp14:anchorId="66532FD4" wp14:editId="5DF606A5">
            <wp:simplePos x="0" y="0"/>
            <wp:positionH relativeFrom="margin">
              <wp:posOffset>786765</wp:posOffset>
            </wp:positionH>
            <wp:positionV relativeFrom="paragraph">
              <wp:posOffset>154940</wp:posOffset>
            </wp:positionV>
            <wp:extent cx="4436745" cy="2962275"/>
            <wp:effectExtent l="0" t="0" r="1905" b="9525"/>
            <wp:wrapTight wrapText="bothSides">
              <wp:wrapPolygon edited="0">
                <wp:start x="0" y="0"/>
                <wp:lineTo x="0" y="21531"/>
                <wp:lineTo x="21517" y="21531"/>
                <wp:lineTo x="21517"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6745" cy="2962275"/>
                    </a:xfrm>
                    <a:prstGeom prst="rect">
                      <a:avLst/>
                    </a:prstGeom>
                    <a:noFill/>
                  </pic:spPr>
                </pic:pic>
              </a:graphicData>
            </a:graphic>
            <wp14:sizeRelH relativeFrom="margin">
              <wp14:pctWidth>0</wp14:pctWidth>
            </wp14:sizeRelH>
            <wp14:sizeRelV relativeFrom="margin">
              <wp14:pctHeight>0</wp14:pctHeight>
            </wp14:sizeRelV>
          </wp:anchor>
        </w:drawing>
      </w:r>
    </w:p>
    <w:p w14:paraId="465D71AD" w14:textId="6361BEC4" w:rsidR="00352905" w:rsidRDefault="00352905" w:rsidP="00352905">
      <w:pPr>
        <w:jc w:val="both"/>
        <w:rPr>
          <w:rFonts w:ascii="Times New Roman" w:hAnsi="Times New Roman" w:cs="Times New Roman"/>
          <w:b/>
          <w:bCs/>
          <w:sz w:val="24"/>
          <w:szCs w:val="24"/>
        </w:rPr>
      </w:pPr>
    </w:p>
    <w:p w14:paraId="30CC1462" w14:textId="5E9DCE2E" w:rsidR="00352905" w:rsidRDefault="00352905" w:rsidP="00352905">
      <w:pPr>
        <w:jc w:val="both"/>
        <w:rPr>
          <w:rFonts w:ascii="Times New Roman" w:hAnsi="Times New Roman" w:cs="Times New Roman"/>
          <w:b/>
          <w:bCs/>
          <w:sz w:val="24"/>
          <w:szCs w:val="24"/>
        </w:rPr>
      </w:pPr>
    </w:p>
    <w:p w14:paraId="66FBA81B" w14:textId="3E98E432" w:rsidR="00352905" w:rsidRDefault="00352905" w:rsidP="00352905">
      <w:pPr>
        <w:jc w:val="both"/>
        <w:rPr>
          <w:rFonts w:ascii="Times New Roman" w:hAnsi="Times New Roman" w:cs="Times New Roman"/>
          <w:b/>
          <w:bCs/>
          <w:sz w:val="24"/>
          <w:szCs w:val="24"/>
        </w:rPr>
      </w:pPr>
    </w:p>
    <w:p w14:paraId="0A771DFF" w14:textId="151F6794" w:rsidR="00352905" w:rsidRDefault="00352905" w:rsidP="00352905">
      <w:pPr>
        <w:jc w:val="both"/>
        <w:rPr>
          <w:rFonts w:ascii="Times New Roman" w:hAnsi="Times New Roman" w:cs="Times New Roman"/>
          <w:b/>
          <w:bCs/>
          <w:sz w:val="24"/>
          <w:szCs w:val="24"/>
        </w:rPr>
      </w:pPr>
    </w:p>
    <w:p w14:paraId="58FB8E6D" w14:textId="78AC0C42" w:rsidR="00352905" w:rsidRDefault="00352905" w:rsidP="00352905">
      <w:pPr>
        <w:jc w:val="both"/>
        <w:rPr>
          <w:rFonts w:ascii="Times New Roman" w:hAnsi="Times New Roman" w:cs="Times New Roman"/>
          <w:b/>
          <w:bCs/>
          <w:sz w:val="24"/>
          <w:szCs w:val="24"/>
        </w:rPr>
      </w:pPr>
    </w:p>
    <w:p w14:paraId="56DD3DF0" w14:textId="02B1A18F" w:rsidR="00352905" w:rsidRDefault="00352905" w:rsidP="00352905">
      <w:pPr>
        <w:jc w:val="both"/>
        <w:rPr>
          <w:rFonts w:ascii="Times New Roman" w:hAnsi="Times New Roman" w:cs="Times New Roman"/>
          <w:b/>
          <w:bCs/>
          <w:sz w:val="24"/>
          <w:szCs w:val="24"/>
        </w:rPr>
      </w:pPr>
    </w:p>
    <w:p w14:paraId="738FA384" w14:textId="296AD2B6" w:rsidR="0013616C" w:rsidRDefault="0013616C" w:rsidP="00352905">
      <w:pPr>
        <w:jc w:val="both"/>
        <w:rPr>
          <w:rFonts w:ascii="Times New Roman" w:hAnsi="Times New Roman" w:cs="Times New Roman"/>
          <w:b/>
          <w:bCs/>
          <w:sz w:val="24"/>
          <w:szCs w:val="24"/>
        </w:rPr>
      </w:pPr>
    </w:p>
    <w:p w14:paraId="63D73674" w14:textId="416AB2E6" w:rsidR="0013616C" w:rsidRDefault="0013616C" w:rsidP="00352905">
      <w:pPr>
        <w:jc w:val="both"/>
        <w:rPr>
          <w:rFonts w:ascii="Times New Roman" w:hAnsi="Times New Roman" w:cs="Times New Roman"/>
          <w:b/>
          <w:bCs/>
          <w:sz w:val="24"/>
          <w:szCs w:val="24"/>
        </w:rPr>
      </w:pPr>
    </w:p>
    <w:p w14:paraId="063F7BE6" w14:textId="3B67FD7F" w:rsidR="0013616C" w:rsidRDefault="0013616C" w:rsidP="00352905">
      <w:pPr>
        <w:jc w:val="both"/>
        <w:rPr>
          <w:rFonts w:ascii="Times New Roman" w:hAnsi="Times New Roman" w:cs="Times New Roman"/>
          <w:b/>
          <w:bCs/>
          <w:sz w:val="24"/>
          <w:szCs w:val="24"/>
        </w:rPr>
      </w:pPr>
    </w:p>
    <w:p w14:paraId="5F3FAA3D" w14:textId="7BB7E022" w:rsidR="00570121" w:rsidRDefault="003D6EF3" w:rsidP="002B2A1F">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1679744" behindDoc="1" locked="0" layoutInCell="1" allowOverlap="1" wp14:anchorId="55654952" wp14:editId="19A71DC5">
                <wp:simplePos x="0" y="0"/>
                <wp:positionH relativeFrom="column">
                  <wp:posOffset>770674</wp:posOffset>
                </wp:positionH>
                <wp:positionV relativeFrom="paragraph">
                  <wp:posOffset>212209</wp:posOffset>
                </wp:positionV>
                <wp:extent cx="3296285" cy="635"/>
                <wp:effectExtent l="0" t="0" r="0" b="0"/>
                <wp:wrapTight wrapText="bothSides">
                  <wp:wrapPolygon edited="0">
                    <wp:start x="0" y="0"/>
                    <wp:lineTo x="0" y="21600"/>
                    <wp:lineTo x="21600" y="21600"/>
                    <wp:lineTo x="21600" y="0"/>
                  </wp:wrapPolygon>
                </wp:wrapTight>
                <wp:docPr id="17" name="Cuadro de texto 17"/>
                <wp:cNvGraphicFramePr/>
                <a:graphic xmlns:a="http://schemas.openxmlformats.org/drawingml/2006/main">
                  <a:graphicData uri="http://schemas.microsoft.com/office/word/2010/wordprocessingShape">
                    <wps:wsp>
                      <wps:cNvSpPr txBox="1"/>
                      <wps:spPr>
                        <a:xfrm>
                          <a:off x="0" y="0"/>
                          <a:ext cx="3296285" cy="635"/>
                        </a:xfrm>
                        <a:prstGeom prst="rect">
                          <a:avLst/>
                        </a:prstGeom>
                        <a:solidFill>
                          <a:prstClr val="white"/>
                        </a:solidFill>
                        <a:ln>
                          <a:noFill/>
                        </a:ln>
                      </wps:spPr>
                      <wps:txbx>
                        <w:txbxContent>
                          <w:p w14:paraId="1C7C0A05" w14:textId="5E36DC7C" w:rsidR="00A30C7E" w:rsidRPr="0010629C" w:rsidRDefault="00A30C7E" w:rsidP="00A30C7E">
                            <w:pPr>
                              <w:pStyle w:val="Descripcin"/>
                              <w:rPr>
                                <w:rFonts w:ascii="Times New Roman" w:hAnsi="Times New Roman" w:cs="Times New Roman"/>
                                <w:b/>
                                <w:bCs/>
                                <w:noProof/>
                                <w:color w:val="auto"/>
                                <w:sz w:val="24"/>
                                <w:szCs w:val="24"/>
                              </w:rPr>
                            </w:pPr>
                            <w:r w:rsidRPr="0010629C">
                              <w:rPr>
                                <w:color w:val="auto"/>
                              </w:rPr>
                              <w:t xml:space="preserve">Ilustración </w:t>
                            </w:r>
                            <w:r w:rsidRPr="0010629C">
                              <w:rPr>
                                <w:color w:val="auto"/>
                              </w:rPr>
                              <w:fldChar w:fldCharType="begin"/>
                            </w:r>
                            <w:r w:rsidRPr="0010629C">
                              <w:rPr>
                                <w:color w:val="auto"/>
                              </w:rPr>
                              <w:instrText xml:space="preserve"> SEQ Ilustración \* ARABIC </w:instrText>
                            </w:r>
                            <w:r w:rsidRPr="0010629C">
                              <w:rPr>
                                <w:color w:val="auto"/>
                              </w:rPr>
                              <w:fldChar w:fldCharType="separate"/>
                            </w:r>
                            <w:r w:rsidR="00CF2117">
                              <w:rPr>
                                <w:noProof/>
                                <w:color w:val="auto"/>
                              </w:rPr>
                              <w:t>4</w:t>
                            </w:r>
                            <w:r w:rsidRPr="0010629C">
                              <w:rPr>
                                <w:color w:val="auto"/>
                              </w:rPr>
                              <w:fldChar w:fldCharType="end"/>
                            </w:r>
                            <w:r w:rsidRPr="0010629C">
                              <w:rPr>
                                <w:color w:val="auto"/>
                              </w:rPr>
                              <w:t xml:space="preserve"> - área de rampa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54952" id="Cuadro de texto 17" o:spid="_x0000_s1029" type="#_x0000_t202" style="position:absolute;left:0;text-align:left;margin-left:60.7pt;margin-top:16.7pt;width:259.5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" stroked="f">
                <v:textbox style="mso-fit-shape-to-text:t" inset="0,0,0,0">
                  <w:txbxContent>
                    <w:p w14:paraId="1C7C0A05" w14:textId="5E36DC7C" w:rsidR="00A30C7E" w:rsidRPr="0010629C" w:rsidRDefault="00A30C7E" w:rsidP="00A30C7E">
                      <w:pPr>
                        <w:pStyle w:val="Descripcin"/>
                        <w:rPr>
                          <w:rFonts w:ascii="Times New Roman" w:hAnsi="Times New Roman" w:cs="Times New Roman"/>
                          <w:b/>
                          <w:bCs/>
                          <w:noProof/>
                          <w:color w:val="auto"/>
                          <w:sz w:val="24"/>
                          <w:szCs w:val="24"/>
                        </w:rPr>
                      </w:pPr>
                      <w:r w:rsidRPr="0010629C">
                        <w:rPr>
                          <w:color w:val="auto"/>
                        </w:rPr>
                        <w:t xml:space="preserve">Ilustración </w:t>
                      </w:r>
                      <w:r w:rsidRPr="0010629C">
                        <w:rPr>
                          <w:color w:val="auto"/>
                        </w:rPr>
                        <w:fldChar w:fldCharType="begin"/>
                      </w:r>
                      <w:r w:rsidRPr="0010629C">
                        <w:rPr>
                          <w:color w:val="auto"/>
                        </w:rPr>
                        <w:instrText xml:space="preserve"> SEQ Ilustración \* ARABIC </w:instrText>
                      </w:r>
                      <w:r w:rsidRPr="0010629C">
                        <w:rPr>
                          <w:color w:val="auto"/>
                        </w:rPr>
                        <w:fldChar w:fldCharType="separate"/>
                      </w:r>
                      <w:r w:rsidR="00CF2117">
                        <w:rPr>
                          <w:noProof/>
                          <w:color w:val="auto"/>
                        </w:rPr>
                        <w:t>4</w:t>
                      </w:r>
                      <w:r w:rsidRPr="0010629C">
                        <w:rPr>
                          <w:color w:val="auto"/>
                        </w:rPr>
                        <w:fldChar w:fldCharType="end"/>
                      </w:r>
                      <w:r w:rsidRPr="0010629C">
                        <w:rPr>
                          <w:color w:val="auto"/>
                        </w:rPr>
                        <w:t xml:space="preserve"> - área de rampa</w:t>
                      </w:r>
                    </w:p>
                  </w:txbxContent>
                </v:textbox>
                <w10:wrap type="tight"/>
              </v:shape>
            </w:pict>
          </mc:Fallback>
        </mc:AlternateContent>
      </w:r>
    </w:p>
    <w:bookmarkEnd w:id="11"/>
    <w:p w14:paraId="7E3FAD37" w14:textId="6F9329CF" w:rsidR="0042611A" w:rsidRPr="00570121" w:rsidRDefault="0042611A" w:rsidP="002B2A1F">
      <w:pPr>
        <w:jc w:val="both"/>
        <w:rPr>
          <w:rFonts w:ascii="Times New Roman" w:hAnsi="Times New Roman" w:cs="Times New Roman"/>
          <w:b/>
          <w:bCs/>
          <w:sz w:val="24"/>
          <w:szCs w:val="24"/>
        </w:rPr>
      </w:pPr>
    </w:p>
    <w:p w14:paraId="3B79C224" w14:textId="77777777" w:rsidR="00533829" w:rsidRDefault="00214320" w:rsidP="00533829">
      <w:pPr>
        <w:pStyle w:val="Prrafodelista"/>
        <w:numPr>
          <w:ilvl w:val="0"/>
          <w:numId w:val="37"/>
        </w:numPr>
        <w:jc w:val="both"/>
        <w:rPr>
          <w:rFonts w:ascii="Times New Roman" w:hAnsi="Times New Roman" w:cs="Times New Roman"/>
          <w:b/>
          <w:bCs/>
          <w:sz w:val="28"/>
          <w:szCs w:val="28"/>
        </w:rPr>
      </w:pPr>
      <w:r w:rsidRPr="00533829">
        <w:rPr>
          <w:rFonts w:ascii="Times New Roman" w:hAnsi="Times New Roman" w:cs="Times New Roman"/>
          <w:b/>
          <w:bCs/>
          <w:sz w:val="28"/>
          <w:szCs w:val="28"/>
        </w:rPr>
        <w:lastRenderedPageBreak/>
        <w:t xml:space="preserve">Metodología </w:t>
      </w:r>
      <w:r w:rsidR="00732AF6" w:rsidRPr="00533829">
        <w:rPr>
          <w:rFonts w:ascii="Times New Roman" w:hAnsi="Times New Roman" w:cs="Times New Roman"/>
          <w:b/>
          <w:bCs/>
          <w:sz w:val="28"/>
          <w:szCs w:val="28"/>
        </w:rPr>
        <w:t>Kanban</w:t>
      </w:r>
    </w:p>
    <w:p w14:paraId="39148B83" w14:textId="7ABB5759" w:rsidR="00533829" w:rsidRDefault="00490190" w:rsidP="00533829">
      <w:pPr>
        <w:pStyle w:val="Prrafodelista"/>
        <w:ind w:firstLine="696"/>
        <w:jc w:val="both"/>
        <w:rPr>
          <w:rFonts w:ascii="Times New Roman" w:hAnsi="Times New Roman" w:cs="Times New Roman"/>
          <w:sz w:val="24"/>
          <w:szCs w:val="24"/>
        </w:rPr>
      </w:pPr>
      <w:r w:rsidRPr="00533829">
        <w:rPr>
          <w:rFonts w:ascii="Times New Roman" w:hAnsi="Times New Roman" w:cs="Times New Roman"/>
          <w:sz w:val="24"/>
          <w:szCs w:val="24"/>
        </w:rPr>
        <w:t xml:space="preserve">Kanban es un sistema que se utiliza para programar la fabricación justo a tiempo (JIT) y la fabricación ajustada o lean manufacturing. En japonés, Kanban significa literalmente cartel o letrero.  El sistema </w:t>
      </w:r>
      <w:r w:rsidR="00352905" w:rsidRPr="00533829">
        <w:rPr>
          <w:rFonts w:ascii="Times New Roman" w:hAnsi="Times New Roman" w:cs="Times New Roman"/>
          <w:sz w:val="24"/>
          <w:szCs w:val="24"/>
        </w:rPr>
        <w:t>permite</w:t>
      </w:r>
      <w:r w:rsidRPr="00533829">
        <w:rPr>
          <w:rFonts w:ascii="Times New Roman" w:hAnsi="Times New Roman" w:cs="Times New Roman"/>
          <w:sz w:val="24"/>
          <w:szCs w:val="24"/>
        </w:rPr>
        <w:t xml:space="preserve"> encontrar áreas </w:t>
      </w:r>
      <w:commentRangeStart w:id="12"/>
      <w:r w:rsidRPr="00533829">
        <w:rPr>
          <w:rFonts w:ascii="Times New Roman" w:hAnsi="Times New Roman" w:cs="Times New Roman"/>
          <w:sz w:val="24"/>
          <w:szCs w:val="24"/>
        </w:rPr>
        <w:t>problemáticas</w:t>
      </w:r>
      <w:commentRangeEnd w:id="12"/>
      <w:r w:rsidR="004176A4">
        <w:rPr>
          <w:rFonts w:ascii="Times New Roman" w:hAnsi="Times New Roman" w:cs="Times New Roman"/>
          <w:sz w:val="24"/>
          <w:szCs w:val="24"/>
        </w:rPr>
        <w:t xml:space="preserve"> en la industria donde se aplica,</w:t>
      </w:r>
      <w:r w:rsidR="005427E2">
        <w:rPr>
          <w:rStyle w:val="Refdecomentario"/>
        </w:rPr>
        <w:commentReference w:id="12"/>
      </w:r>
      <w:r w:rsidRPr="00533829">
        <w:rPr>
          <w:rFonts w:ascii="Times New Roman" w:hAnsi="Times New Roman" w:cs="Times New Roman"/>
          <w:sz w:val="24"/>
          <w:szCs w:val="24"/>
        </w:rPr>
        <w:t xml:space="preserve"> al medir los tiempos de entrega, el ciclo del proceso y sus </w:t>
      </w:r>
      <w:commentRangeStart w:id="13"/>
      <w:r w:rsidRPr="00533829">
        <w:rPr>
          <w:rFonts w:ascii="Times New Roman" w:hAnsi="Times New Roman" w:cs="Times New Roman"/>
          <w:sz w:val="24"/>
          <w:szCs w:val="24"/>
        </w:rPr>
        <w:t>etapas</w:t>
      </w:r>
      <w:commentRangeEnd w:id="13"/>
      <w:r w:rsidR="005427E2">
        <w:rPr>
          <w:rStyle w:val="Refdecomentario"/>
        </w:rPr>
        <w:commentReference w:id="13"/>
      </w:r>
      <w:r w:rsidR="00DC71B0">
        <w:rPr>
          <w:rFonts w:ascii="Times New Roman" w:hAnsi="Times New Roman" w:cs="Times New Roman"/>
          <w:sz w:val="24"/>
          <w:szCs w:val="24"/>
        </w:rPr>
        <w:t>.</w:t>
      </w:r>
      <w:r w:rsidR="00D37C1A">
        <w:rPr>
          <w:rFonts w:ascii="Times New Roman" w:hAnsi="Times New Roman" w:cs="Times New Roman"/>
          <w:sz w:val="24"/>
          <w:szCs w:val="24"/>
        </w:rPr>
        <w:t xml:space="preserve"> </w:t>
      </w:r>
      <w:hyperlink w:anchor="Referencia4" w:history="1">
        <w:r w:rsidR="00D37C1A" w:rsidRPr="00D37C1A">
          <w:rPr>
            <w:rStyle w:val="Hipervnculo"/>
            <w:rFonts w:ascii="Times New Roman" w:hAnsi="Times New Roman" w:cs="Times New Roman"/>
            <w:sz w:val="24"/>
            <w:szCs w:val="24"/>
          </w:rPr>
          <w:t>[4]</w:t>
        </w:r>
      </w:hyperlink>
    </w:p>
    <w:p w14:paraId="77A46E5F" w14:textId="77777777" w:rsidR="00533829" w:rsidRDefault="00533829" w:rsidP="00533829">
      <w:pPr>
        <w:pStyle w:val="Prrafodelista"/>
        <w:ind w:firstLine="696"/>
        <w:jc w:val="both"/>
        <w:rPr>
          <w:rFonts w:ascii="Times New Roman" w:hAnsi="Times New Roman" w:cs="Times New Roman"/>
          <w:sz w:val="24"/>
          <w:szCs w:val="24"/>
        </w:rPr>
      </w:pPr>
    </w:p>
    <w:p w14:paraId="6F0B36D3" w14:textId="4F993CEA" w:rsidR="00352905" w:rsidRPr="00533829" w:rsidRDefault="00533829" w:rsidP="00533829">
      <w:pPr>
        <w:pStyle w:val="Prrafodelista"/>
        <w:ind w:firstLine="696"/>
        <w:jc w:val="both"/>
        <w:rPr>
          <w:rFonts w:ascii="Times New Roman" w:hAnsi="Times New Roman" w:cs="Times New Roman"/>
          <w:b/>
          <w:bCs/>
          <w:sz w:val="28"/>
          <w:szCs w:val="28"/>
        </w:rPr>
      </w:pPr>
      <w:r w:rsidRPr="00F91017">
        <w:rPr>
          <w:rFonts w:ascii="Times New Roman" w:hAnsi="Times New Roman" w:cs="Times New Roman"/>
          <w:noProof/>
          <w:sz w:val="24"/>
          <w:szCs w:val="24"/>
        </w:rPr>
        <w:drawing>
          <wp:anchor distT="0" distB="0" distL="114300" distR="114300" simplePos="0" relativeHeight="251664384" behindDoc="1" locked="0" layoutInCell="1" allowOverlap="1" wp14:anchorId="115BC417" wp14:editId="23052AFA">
            <wp:simplePos x="0" y="0"/>
            <wp:positionH relativeFrom="margin">
              <wp:align>center</wp:align>
            </wp:positionH>
            <wp:positionV relativeFrom="paragraph">
              <wp:posOffset>1395730</wp:posOffset>
            </wp:positionV>
            <wp:extent cx="4191000" cy="2760980"/>
            <wp:effectExtent l="0" t="0" r="0" b="1270"/>
            <wp:wrapTopAndBottom/>
            <wp:docPr id="6" name="Imagen 6" descr="Qué es Kanban: Definición, Características y Venta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é es Kanban: Definición, Características y Ventaja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1000" cy="2760980"/>
                    </a:xfrm>
                    <a:prstGeom prst="rect">
                      <a:avLst/>
                    </a:prstGeom>
                    <a:noFill/>
                    <a:ln>
                      <a:noFill/>
                    </a:ln>
                  </pic:spPr>
                </pic:pic>
              </a:graphicData>
            </a:graphic>
          </wp:anchor>
        </w:drawing>
      </w:r>
      <w:r w:rsidR="00F91017">
        <w:rPr>
          <w:noProof/>
        </w:rPr>
        <mc:AlternateContent>
          <mc:Choice Requires="wps">
            <w:drawing>
              <wp:anchor distT="0" distB="0" distL="114300" distR="114300" simplePos="0" relativeHeight="251666432" behindDoc="0" locked="0" layoutInCell="1" allowOverlap="1" wp14:anchorId="20617837" wp14:editId="324F3655">
                <wp:simplePos x="0" y="0"/>
                <wp:positionH relativeFrom="column">
                  <wp:posOffset>710565</wp:posOffset>
                </wp:positionH>
                <wp:positionV relativeFrom="paragraph">
                  <wp:posOffset>4042410</wp:posOffset>
                </wp:positionV>
                <wp:extent cx="4191000" cy="635"/>
                <wp:effectExtent l="0" t="0" r="0" b="0"/>
                <wp:wrapTopAndBottom/>
                <wp:docPr id="7" name="Cuadro de texto 7"/>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7939BEC2" w14:textId="21769BFD" w:rsidR="00F91017" w:rsidRPr="00F91017" w:rsidRDefault="00F91017" w:rsidP="00F91017">
                            <w:pPr>
                              <w:pStyle w:val="Descripcin"/>
                              <w:rPr>
                                <w:rFonts w:ascii="Times New Roman" w:hAnsi="Times New Roman" w:cs="Times New Roman"/>
                                <w:color w:val="auto"/>
                                <w:sz w:val="28"/>
                                <w:szCs w:val="28"/>
                              </w:rPr>
                            </w:pPr>
                            <w:r w:rsidRPr="00F91017">
                              <w:rPr>
                                <w:color w:val="auto"/>
                                <w:sz w:val="20"/>
                                <w:szCs w:val="20"/>
                              </w:rPr>
                              <w:t xml:space="preserve">Ilustración </w:t>
                            </w:r>
                            <w:r w:rsidR="00A30C7E">
                              <w:rPr>
                                <w:color w:val="auto"/>
                                <w:sz w:val="20"/>
                                <w:szCs w:val="20"/>
                              </w:rPr>
                              <w:fldChar w:fldCharType="begin"/>
                            </w:r>
                            <w:r w:rsidR="00A30C7E">
                              <w:rPr>
                                <w:color w:val="auto"/>
                                <w:sz w:val="20"/>
                                <w:szCs w:val="20"/>
                              </w:rPr>
                              <w:instrText xml:space="preserve"> SEQ Ilustración \* ARABIC </w:instrText>
                            </w:r>
                            <w:r w:rsidR="00A30C7E">
                              <w:rPr>
                                <w:color w:val="auto"/>
                                <w:sz w:val="20"/>
                                <w:szCs w:val="20"/>
                              </w:rPr>
                              <w:fldChar w:fldCharType="separate"/>
                            </w:r>
                            <w:r w:rsidR="00CF2117">
                              <w:rPr>
                                <w:noProof/>
                                <w:color w:val="auto"/>
                                <w:sz w:val="20"/>
                                <w:szCs w:val="20"/>
                              </w:rPr>
                              <w:t>5</w:t>
                            </w:r>
                            <w:r w:rsidR="00A30C7E">
                              <w:rPr>
                                <w:color w:val="auto"/>
                                <w:sz w:val="20"/>
                                <w:szCs w:val="20"/>
                              </w:rPr>
                              <w:fldChar w:fldCharType="end"/>
                            </w:r>
                            <w:r w:rsidRPr="00F91017">
                              <w:rPr>
                                <w:color w:val="auto"/>
                                <w:sz w:val="20"/>
                                <w:szCs w:val="20"/>
                              </w:rPr>
                              <w:t xml:space="preserve"> - Implementación de Kanban en una fábrica de Toyota, Japón.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17837" id="Cuadro de texto 7" o:spid="_x0000_s1030" type="#_x0000_t202" style="position:absolute;left:0;text-align:left;margin-left:55.95pt;margin-top:318.3pt;width:330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" stroked="f">
                <v:textbox style="mso-fit-shape-to-text:t" inset="0,0,0,0">
                  <w:txbxContent>
                    <w:p w14:paraId="7939BEC2" w14:textId="21769BFD" w:rsidR="00F91017" w:rsidRPr="00F91017" w:rsidRDefault="00F91017" w:rsidP="00F91017">
                      <w:pPr>
                        <w:pStyle w:val="Descripcin"/>
                        <w:rPr>
                          <w:rFonts w:ascii="Times New Roman" w:hAnsi="Times New Roman" w:cs="Times New Roman"/>
                          <w:color w:val="auto"/>
                          <w:sz w:val="28"/>
                          <w:szCs w:val="28"/>
                        </w:rPr>
                      </w:pPr>
                      <w:r w:rsidRPr="00F91017">
                        <w:rPr>
                          <w:color w:val="auto"/>
                          <w:sz w:val="20"/>
                          <w:szCs w:val="20"/>
                        </w:rPr>
                        <w:t xml:space="preserve">Ilustración </w:t>
                      </w:r>
                      <w:r w:rsidR="00A30C7E">
                        <w:rPr>
                          <w:color w:val="auto"/>
                          <w:sz w:val="20"/>
                          <w:szCs w:val="20"/>
                        </w:rPr>
                        <w:fldChar w:fldCharType="begin"/>
                      </w:r>
                      <w:r w:rsidR="00A30C7E">
                        <w:rPr>
                          <w:color w:val="auto"/>
                          <w:sz w:val="20"/>
                          <w:szCs w:val="20"/>
                        </w:rPr>
                        <w:instrText xml:space="preserve"> SEQ Ilustración \* ARABIC </w:instrText>
                      </w:r>
                      <w:r w:rsidR="00A30C7E">
                        <w:rPr>
                          <w:color w:val="auto"/>
                          <w:sz w:val="20"/>
                          <w:szCs w:val="20"/>
                        </w:rPr>
                        <w:fldChar w:fldCharType="separate"/>
                      </w:r>
                      <w:r w:rsidR="00CF2117">
                        <w:rPr>
                          <w:noProof/>
                          <w:color w:val="auto"/>
                          <w:sz w:val="20"/>
                          <w:szCs w:val="20"/>
                        </w:rPr>
                        <w:t>5</w:t>
                      </w:r>
                      <w:r w:rsidR="00A30C7E">
                        <w:rPr>
                          <w:color w:val="auto"/>
                          <w:sz w:val="20"/>
                          <w:szCs w:val="20"/>
                        </w:rPr>
                        <w:fldChar w:fldCharType="end"/>
                      </w:r>
                      <w:r w:rsidRPr="00F91017">
                        <w:rPr>
                          <w:color w:val="auto"/>
                          <w:sz w:val="20"/>
                          <w:szCs w:val="20"/>
                        </w:rPr>
                        <w:t xml:space="preserve"> - Implementación de Kanban en una fábrica de Toyota, Japón.</w:t>
                      </w:r>
                    </w:p>
                  </w:txbxContent>
                </v:textbox>
                <w10:wrap type="topAndBottom"/>
              </v:shape>
            </w:pict>
          </mc:Fallback>
        </mc:AlternateContent>
      </w:r>
      <w:r w:rsidR="00490190" w:rsidRPr="00490190">
        <w:rPr>
          <w:rFonts w:ascii="Times New Roman" w:hAnsi="Times New Roman" w:cs="Times New Roman"/>
          <w:sz w:val="24"/>
          <w:szCs w:val="24"/>
        </w:rPr>
        <w:t>El mayor beneficio de Kanban es que crea límites superiores para trabajar con el inventario de procesos y evitar la capacidad en exceso</w:t>
      </w:r>
      <w:r w:rsidR="00490190">
        <w:rPr>
          <w:rFonts w:ascii="Times New Roman" w:hAnsi="Times New Roman" w:cs="Times New Roman"/>
          <w:sz w:val="24"/>
          <w:szCs w:val="24"/>
        </w:rPr>
        <w:t>, es por eso que u</w:t>
      </w:r>
      <w:r w:rsidR="00490190" w:rsidRPr="00490190">
        <w:rPr>
          <w:rFonts w:ascii="Times New Roman" w:hAnsi="Times New Roman" w:cs="Times New Roman"/>
          <w:sz w:val="24"/>
          <w:szCs w:val="24"/>
        </w:rPr>
        <w:t>no de los objetivos principales del sistema es evitar el exceso de acumulación de inventario dentro de las áreas de producción. Los límites se colocan en los artículos almacenados en los puntos de suministro. Una vez que se identifican las ineficiencias, los límites se reducen y luego se eliminan. Cuando se exceden los límites, se atiende la ineficiencia identificada.</w:t>
      </w:r>
    </w:p>
    <w:p w14:paraId="43D90339" w14:textId="77777777" w:rsidR="00533829" w:rsidRDefault="0013616C" w:rsidP="000D5C4D">
      <w:pPr>
        <w:pStyle w:val="Prrafodelista"/>
        <w:numPr>
          <w:ilvl w:val="0"/>
          <w:numId w:val="37"/>
        </w:numPr>
        <w:jc w:val="both"/>
        <w:rPr>
          <w:rFonts w:ascii="Times New Roman" w:hAnsi="Times New Roman" w:cs="Times New Roman"/>
          <w:b/>
          <w:bCs/>
          <w:sz w:val="28"/>
          <w:szCs w:val="28"/>
        </w:rPr>
      </w:pPr>
      <w:r w:rsidRPr="00533829">
        <w:rPr>
          <w:rFonts w:ascii="Times New Roman" w:hAnsi="Times New Roman" w:cs="Times New Roman"/>
          <w:b/>
          <w:bCs/>
          <w:sz w:val="28"/>
          <w:szCs w:val="28"/>
        </w:rPr>
        <w:t>Proceso de</w:t>
      </w:r>
      <w:r w:rsidR="00490190" w:rsidRPr="00533829">
        <w:rPr>
          <w:rFonts w:ascii="Times New Roman" w:hAnsi="Times New Roman" w:cs="Times New Roman"/>
          <w:b/>
          <w:bCs/>
          <w:sz w:val="28"/>
          <w:szCs w:val="28"/>
        </w:rPr>
        <w:t xml:space="preserve"> Kanban</w:t>
      </w:r>
    </w:p>
    <w:p w14:paraId="605370DF" w14:textId="0F0D466A" w:rsidR="00533829" w:rsidRDefault="00A51295" w:rsidP="00533829">
      <w:pPr>
        <w:pStyle w:val="Prrafodelista"/>
        <w:ind w:firstLine="696"/>
        <w:jc w:val="both"/>
        <w:rPr>
          <w:rFonts w:ascii="Times New Roman" w:hAnsi="Times New Roman" w:cs="Times New Roman"/>
          <w:sz w:val="24"/>
          <w:szCs w:val="24"/>
        </w:rPr>
      </w:pPr>
      <w:r w:rsidRPr="00533829">
        <w:rPr>
          <w:rFonts w:ascii="Times New Roman" w:hAnsi="Times New Roman" w:cs="Times New Roman"/>
          <w:sz w:val="24"/>
          <w:szCs w:val="24"/>
        </w:rPr>
        <w:t xml:space="preserve">El proceso </w:t>
      </w:r>
      <w:r w:rsidR="00490190" w:rsidRPr="00533829">
        <w:rPr>
          <w:rFonts w:ascii="Times New Roman" w:hAnsi="Times New Roman" w:cs="Times New Roman"/>
          <w:sz w:val="24"/>
          <w:szCs w:val="24"/>
        </w:rPr>
        <w:t>Kanban espera la demanda, antes de ordenar el producto. La producción y el reabastecimiento se calculan en función de los pedidos de los clientes.</w:t>
      </w:r>
      <w:r w:rsidR="000D5C4D" w:rsidRPr="00533829">
        <w:rPr>
          <w:rFonts w:ascii="Times New Roman" w:hAnsi="Times New Roman" w:cs="Times New Roman"/>
          <w:sz w:val="24"/>
          <w:szCs w:val="24"/>
        </w:rPr>
        <w:t xml:space="preserve"> Cuando el tiempo de suministro aún es incierto, lo mejor que se puede hacer es responder rápidamente cuando se perciba demanda.</w:t>
      </w:r>
      <w:r w:rsidR="000D5C4D" w:rsidRPr="000D5C4D">
        <w:t xml:space="preserve"> </w:t>
      </w:r>
      <w:r w:rsidR="000D5C4D" w:rsidRPr="00533829">
        <w:rPr>
          <w:rFonts w:ascii="Times New Roman" w:hAnsi="Times New Roman" w:cs="Times New Roman"/>
          <w:sz w:val="24"/>
          <w:szCs w:val="24"/>
        </w:rPr>
        <w:t>El sistema Kanban actúa como una señal de demanda que se abre paso rápidamente hacia la cadena de suministro.</w:t>
      </w:r>
      <w:r w:rsidR="0070717E">
        <w:rPr>
          <w:rFonts w:ascii="Times New Roman" w:hAnsi="Times New Roman" w:cs="Times New Roman"/>
          <w:sz w:val="24"/>
          <w:szCs w:val="24"/>
        </w:rPr>
        <w:t xml:space="preserve"> </w:t>
      </w:r>
    </w:p>
    <w:p w14:paraId="27AB39D0" w14:textId="77777777" w:rsidR="00533829" w:rsidRDefault="00533829" w:rsidP="00533829">
      <w:pPr>
        <w:pStyle w:val="Prrafodelista"/>
        <w:ind w:firstLine="696"/>
        <w:jc w:val="both"/>
        <w:rPr>
          <w:rFonts w:ascii="Times New Roman" w:hAnsi="Times New Roman" w:cs="Times New Roman"/>
          <w:sz w:val="24"/>
          <w:szCs w:val="24"/>
        </w:rPr>
      </w:pPr>
    </w:p>
    <w:p w14:paraId="084BA354" w14:textId="30C07FA7" w:rsidR="00570121" w:rsidRPr="00762138" w:rsidRDefault="000D5C4D" w:rsidP="00762138">
      <w:pPr>
        <w:pStyle w:val="Prrafodelista"/>
        <w:ind w:firstLine="696"/>
        <w:jc w:val="both"/>
        <w:rPr>
          <w:rFonts w:ascii="Times New Roman" w:hAnsi="Times New Roman" w:cs="Times New Roman"/>
          <w:sz w:val="24"/>
          <w:szCs w:val="24"/>
        </w:rPr>
      </w:pPr>
      <w:r>
        <w:rPr>
          <w:rFonts w:ascii="Times New Roman" w:hAnsi="Times New Roman" w:cs="Times New Roman"/>
          <w:sz w:val="24"/>
          <w:szCs w:val="24"/>
        </w:rPr>
        <w:t xml:space="preserve">Según </w:t>
      </w:r>
      <w:r w:rsidRPr="000D5C4D">
        <w:rPr>
          <w:rFonts w:ascii="Times New Roman" w:hAnsi="Times New Roman" w:cs="Times New Roman"/>
          <w:sz w:val="24"/>
          <w:szCs w:val="24"/>
        </w:rPr>
        <w:t>Taiichi Ohno</w:t>
      </w:r>
      <w:r>
        <w:rPr>
          <w:rFonts w:ascii="Times New Roman" w:hAnsi="Times New Roman" w:cs="Times New Roman"/>
          <w:sz w:val="24"/>
          <w:szCs w:val="24"/>
        </w:rPr>
        <w:t xml:space="preserve"> (ingeniero mecánico, director y vicepresidente de Toyota entre los años 40´s a 70´s) </w:t>
      </w:r>
      <w:r w:rsidRPr="000D5C4D">
        <w:rPr>
          <w:rFonts w:ascii="Times New Roman" w:hAnsi="Times New Roman" w:cs="Times New Roman"/>
          <w:sz w:val="24"/>
          <w:szCs w:val="24"/>
        </w:rPr>
        <w:t xml:space="preserve">para que un sistema Kanban sea efectivo, tiene que seguir </w:t>
      </w:r>
      <w:r>
        <w:rPr>
          <w:rFonts w:ascii="Times New Roman" w:hAnsi="Times New Roman" w:cs="Times New Roman"/>
          <w:sz w:val="24"/>
          <w:szCs w:val="24"/>
        </w:rPr>
        <w:t xml:space="preserve">las siguientes </w:t>
      </w:r>
      <w:r w:rsidRPr="000D5C4D">
        <w:rPr>
          <w:rFonts w:ascii="Times New Roman" w:hAnsi="Times New Roman" w:cs="Times New Roman"/>
          <w:sz w:val="24"/>
          <w:szCs w:val="24"/>
        </w:rPr>
        <w:t xml:space="preserve">reglas </w:t>
      </w:r>
      <w:commentRangeStart w:id="14"/>
      <w:r w:rsidRPr="000D5C4D">
        <w:rPr>
          <w:rFonts w:ascii="Times New Roman" w:hAnsi="Times New Roman" w:cs="Times New Roman"/>
          <w:sz w:val="24"/>
          <w:szCs w:val="24"/>
        </w:rPr>
        <w:t>estrictas</w:t>
      </w:r>
      <w:commentRangeEnd w:id="14"/>
      <w:r w:rsidR="005427E2">
        <w:rPr>
          <w:rStyle w:val="Refdecomentario"/>
        </w:rPr>
        <w:commentReference w:id="14"/>
      </w:r>
      <w:r w:rsidRPr="000D5C4D">
        <w:rPr>
          <w:rFonts w:ascii="Times New Roman" w:hAnsi="Times New Roman" w:cs="Times New Roman"/>
          <w:sz w:val="24"/>
          <w:szCs w:val="24"/>
        </w:rPr>
        <w:t>.</w:t>
      </w:r>
      <w:r w:rsidR="00D37C1A">
        <w:rPr>
          <w:rFonts w:ascii="Times New Roman" w:hAnsi="Times New Roman" w:cs="Times New Roman"/>
          <w:sz w:val="24"/>
          <w:szCs w:val="24"/>
        </w:rPr>
        <w:t xml:space="preserve"> </w:t>
      </w:r>
      <w:hyperlink w:anchor="Referencia4" w:history="1">
        <w:r w:rsidR="00D37C1A" w:rsidRPr="00D37C1A">
          <w:rPr>
            <w:rStyle w:val="Hipervnculo"/>
            <w:rFonts w:ascii="Times New Roman" w:hAnsi="Times New Roman" w:cs="Times New Roman"/>
            <w:sz w:val="24"/>
            <w:szCs w:val="24"/>
          </w:rPr>
          <w:t>[4]</w:t>
        </w:r>
      </w:hyperlink>
      <w:r w:rsidR="00D37C1A">
        <w:rPr>
          <w:rFonts w:ascii="Times New Roman" w:hAnsi="Times New Roman" w:cs="Times New Roman"/>
          <w:sz w:val="24"/>
          <w:szCs w:val="24"/>
        </w:rPr>
        <w:t xml:space="preserve"> </w:t>
      </w:r>
    </w:p>
    <w:p w14:paraId="1FF3C59B" w14:textId="77777777" w:rsidR="000D5C4D" w:rsidRDefault="000D5C4D" w:rsidP="000D5C4D">
      <w:pPr>
        <w:pStyle w:val="Prrafodelista"/>
        <w:numPr>
          <w:ilvl w:val="0"/>
          <w:numId w:val="16"/>
        </w:numPr>
        <w:jc w:val="both"/>
        <w:rPr>
          <w:rFonts w:ascii="Times New Roman" w:hAnsi="Times New Roman" w:cs="Times New Roman"/>
          <w:sz w:val="24"/>
          <w:szCs w:val="24"/>
        </w:rPr>
      </w:pPr>
      <w:r w:rsidRPr="000D5C4D">
        <w:rPr>
          <w:rFonts w:ascii="Times New Roman" w:hAnsi="Times New Roman" w:cs="Times New Roman"/>
          <w:sz w:val="24"/>
          <w:szCs w:val="24"/>
        </w:rPr>
        <w:t xml:space="preserve">Todos los procesos proporcionarán una solicitud a su proveedor a medida que se consuman los suministros. </w:t>
      </w:r>
    </w:p>
    <w:p w14:paraId="3DE1900F" w14:textId="77777777" w:rsidR="000D5C4D" w:rsidRDefault="000D5C4D" w:rsidP="000D5C4D">
      <w:pPr>
        <w:pStyle w:val="Prrafodelista"/>
        <w:numPr>
          <w:ilvl w:val="0"/>
          <w:numId w:val="16"/>
        </w:numPr>
        <w:jc w:val="both"/>
        <w:rPr>
          <w:rFonts w:ascii="Times New Roman" w:hAnsi="Times New Roman" w:cs="Times New Roman"/>
          <w:sz w:val="24"/>
          <w:szCs w:val="24"/>
        </w:rPr>
      </w:pPr>
      <w:r w:rsidRPr="000D5C4D">
        <w:rPr>
          <w:rFonts w:ascii="Times New Roman" w:hAnsi="Times New Roman" w:cs="Times New Roman"/>
          <w:sz w:val="24"/>
          <w:szCs w:val="24"/>
        </w:rPr>
        <w:lastRenderedPageBreak/>
        <w:t xml:space="preserve">Todos los procesos se producen en base a la secuencia y cantidad de solicitudes entrantes. </w:t>
      </w:r>
    </w:p>
    <w:p w14:paraId="3E03C5A0" w14:textId="77777777" w:rsidR="000D5C4D" w:rsidRDefault="000D5C4D" w:rsidP="000D5C4D">
      <w:pPr>
        <w:pStyle w:val="Prrafodelista"/>
        <w:numPr>
          <w:ilvl w:val="0"/>
          <w:numId w:val="16"/>
        </w:numPr>
        <w:jc w:val="both"/>
        <w:rPr>
          <w:rFonts w:ascii="Times New Roman" w:hAnsi="Times New Roman" w:cs="Times New Roman"/>
          <w:sz w:val="24"/>
          <w:szCs w:val="24"/>
        </w:rPr>
      </w:pPr>
      <w:r w:rsidRPr="000D5C4D">
        <w:rPr>
          <w:rFonts w:ascii="Times New Roman" w:hAnsi="Times New Roman" w:cs="Times New Roman"/>
          <w:sz w:val="24"/>
          <w:szCs w:val="24"/>
        </w:rPr>
        <w:t xml:space="preserve">Sin una solicitud, nada será hecho o entregado. </w:t>
      </w:r>
    </w:p>
    <w:p w14:paraId="71C72B1A" w14:textId="77777777" w:rsidR="000D5C4D" w:rsidRDefault="000D5C4D" w:rsidP="000D5C4D">
      <w:pPr>
        <w:pStyle w:val="Prrafodelista"/>
        <w:numPr>
          <w:ilvl w:val="0"/>
          <w:numId w:val="16"/>
        </w:numPr>
        <w:jc w:val="both"/>
        <w:rPr>
          <w:rFonts w:ascii="Times New Roman" w:hAnsi="Times New Roman" w:cs="Times New Roman"/>
          <w:sz w:val="24"/>
          <w:szCs w:val="24"/>
        </w:rPr>
      </w:pPr>
      <w:r w:rsidRPr="000D5C4D">
        <w:rPr>
          <w:rFonts w:ascii="Times New Roman" w:hAnsi="Times New Roman" w:cs="Times New Roman"/>
          <w:sz w:val="24"/>
          <w:szCs w:val="24"/>
        </w:rPr>
        <w:t xml:space="preserve">La solicitud siempre se adjunta al artículo. </w:t>
      </w:r>
    </w:p>
    <w:p w14:paraId="1CBAE434" w14:textId="77777777" w:rsidR="000D5C4D" w:rsidRDefault="000D5C4D" w:rsidP="000D5C4D">
      <w:pPr>
        <w:pStyle w:val="Prrafodelista"/>
        <w:numPr>
          <w:ilvl w:val="0"/>
          <w:numId w:val="16"/>
        </w:numPr>
        <w:jc w:val="both"/>
        <w:rPr>
          <w:rFonts w:ascii="Times New Roman" w:hAnsi="Times New Roman" w:cs="Times New Roman"/>
          <w:sz w:val="24"/>
          <w:szCs w:val="24"/>
        </w:rPr>
      </w:pPr>
      <w:r w:rsidRPr="000D5C4D">
        <w:rPr>
          <w:rFonts w:ascii="Times New Roman" w:hAnsi="Times New Roman" w:cs="Times New Roman"/>
          <w:sz w:val="24"/>
          <w:szCs w:val="24"/>
        </w:rPr>
        <w:t xml:space="preserve">Los procesos deben garantizar que solo se entreguen artículos sin defectos. </w:t>
      </w:r>
    </w:p>
    <w:p w14:paraId="3AEFB5B4" w14:textId="61D5B85B" w:rsidR="000D5C4D" w:rsidRDefault="000D5C4D" w:rsidP="000D5C4D">
      <w:pPr>
        <w:pStyle w:val="Prrafodelista"/>
        <w:numPr>
          <w:ilvl w:val="0"/>
          <w:numId w:val="16"/>
        </w:numPr>
        <w:jc w:val="both"/>
        <w:rPr>
          <w:rFonts w:ascii="Times New Roman" w:hAnsi="Times New Roman" w:cs="Times New Roman"/>
          <w:sz w:val="24"/>
          <w:szCs w:val="24"/>
        </w:rPr>
      </w:pPr>
      <w:r w:rsidRPr="000D5C4D">
        <w:rPr>
          <w:rFonts w:ascii="Times New Roman" w:hAnsi="Times New Roman" w:cs="Times New Roman"/>
          <w:sz w:val="24"/>
          <w:szCs w:val="24"/>
        </w:rPr>
        <w:t>Las solicitudes pendientes deben limitarse para asegurarse de que los pro</w:t>
      </w:r>
      <w:r w:rsidRPr="00A6736E">
        <w:rPr>
          <w:rFonts w:ascii="Times New Roman" w:hAnsi="Times New Roman" w:cs="Times New Roman"/>
          <w:sz w:val="24"/>
          <w:szCs w:val="24"/>
        </w:rPr>
        <w:t>cesos son sensibles y determinar las ineficiencias</w:t>
      </w:r>
      <w:commentRangeStart w:id="15"/>
      <w:r w:rsidRPr="00A6736E">
        <w:rPr>
          <w:rFonts w:ascii="Times New Roman" w:hAnsi="Times New Roman" w:cs="Times New Roman"/>
          <w:sz w:val="24"/>
          <w:szCs w:val="24"/>
        </w:rPr>
        <w:t>.</w:t>
      </w:r>
      <w:commentRangeEnd w:id="15"/>
      <w:r w:rsidR="005427E2">
        <w:rPr>
          <w:rStyle w:val="Refdecomentario"/>
        </w:rPr>
        <w:commentReference w:id="15"/>
      </w:r>
    </w:p>
    <w:p w14:paraId="5F0E5C17" w14:textId="77777777" w:rsidR="002C1F32" w:rsidRPr="00A6736E" w:rsidRDefault="002C1F32" w:rsidP="002C1F32">
      <w:pPr>
        <w:pStyle w:val="Prrafodelista"/>
        <w:jc w:val="both"/>
        <w:rPr>
          <w:rFonts w:ascii="Times New Roman" w:hAnsi="Times New Roman" w:cs="Times New Roman"/>
          <w:sz w:val="24"/>
          <w:szCs w:val="24"/>
        </w:rPr>
      </w:pPr>
    </w:p>
    <w:p w14:paraId="39B30E0D" w14:textId="77777777" w:rsidR="000812B3" w:rsidRDefault="0013616C" w:rsidP="000812B3">
      <w:pPr>
        <w:pStyle w:val="Prrafodelista"/>
        <w:numPr>
          <w:ilvl w:val="0"/>
          <w:numId w:val="37"/>
        </w:numPr>
        <w:jc w:val="both"/>
        <w:rPr>
          <w:rFonts w:ascii="Times New Roman" w:hAnsi="Times New Roman" w:cs="Times New Roman"/>
          <w:b/>
          <w:bCs/>
          <w:sz w:val="28"/>
          <w:szCs w:val="28"/>
        </w:rPr>
      </w:pPr>
      <w:r w:rsidRPr="002C1F32">
        <w:rPr>
          <w:rFonts w:ascii="Times New Roman" w:hAnsi="Times New Roman" w:cs="Times New Roman"/>
          <w:b/>
          <w:bCs/>
          <w:sz w:val="28"/>
          <w:szCs w:val="28"/>
        </w:rPr>
        <w:t xml:space="preserve">Automatización </w:t>
      </w:r>
    </w:p>
    <w:p w14:paraId="22CC2478" w14:textId="333DA8C0" w:rsidR="002C1F32" w:rsidRPr="000812B3" w:rsidRDefault="000812B3" w:rsidP="000812B3">
      <w:pPr>
        <w:pStyle w:val="Prrafodelista"/>
        <w:ind w:firstLine="696"/>
        <w:jc w:val="both"/>
        <w:rPr>
          <w:rFonts w:ascii="Times New Roman" w:hAnsi="Times New Roman" w:cs="Times New Roman"/>
          <w:b/>
          <w:bCs/>
          <w:sz w:val="28"/>
          <w:szCs w:val="28"/>
        </w:rPr>
      </w:pPr>
      <w:r w:rsidRPr="000812B3">
        <w:rPr>
          <w:rFonts w:ascii="Times New Roman" w:hAnsi="Times New Roman" w:cs="Times New Roman"/>
          <w:sz w:val="24"/>
          <w:szCs w:val="24"/>
        </w:rPr>
        <w:t>Se denomina automatización al acto y la consecuencia de automatizar. Este verbo, por su parte, alude a hacer que determinadas acciones se vuelvan automáticas (es decir, que se desarrollen por sí solas y sin la participación directa de un individuo).</w:t>
      </w:r>
      <w:r w:rsidR="00FB4B24">
        <w:rPr>
          <w:rFonts w:ascii="Times New Roman" w:hAnsi="Times New Roman" w:cs="Times New Roman"/>
          <w:sz w:val="24"/>
          <w:szCs w:val="24"/>
        </w:rPr>
        <w:t xml:space="preserve"> E</w:t>
      </w:r>
      <w:r w:rsidRPr="000812B3">
        <w:rPr>
          <w:rFonts w:ascii="Times New Roman" w:hAnsi="Times New Roman" w:cs="Times New Roman"/>
          <w:sz w:val="24"/>
          <w:szCs w:val="24"/>
        </w:rPr>
        <w:t>n el ámbito de la industria con referencia al sistema que permite que una máquina desarrolle ciertos procesos o realice tareas sin intervención del ser humano. La automatización permite ahorrar tiempo y, muchas veces, dinero.</w:t>
      </w:r>
      <w:r>
        <w:rPr>
          <w:rFonts w:ascii="Times New Roman" w:hAnsi="Times New Roman" w:cs="Times New Roman"/>
          <w:sz w:val="24"/>
          <w:szCs w:val="24"/>
        </w:rPr>
        <w:t xml:space="preserve"> </w:t>
      </w:r>
      <w:r w:rsidR="00A51295" w:rsidRPr="000812B3">
        <w:rPr>
          <w:rFonts w:ascii="Times New Roman" w:hAnsi="Times New Roman" w:cs="Times New Roman"/>
          <w:sz w:val="24"/>
          <w:szCs w:val="24"/>
        </w:rPr>
        <w:t>De esta definición original se desprende la definición de la automatización como la aplicación de la automática al control de procesos.</w:t>
      </w:r>
      <w:r w:rsidR="00FB4B24">
        <w:rPr>
          <w:rFonts w:ascii="Times New Roman" w:hAnsi="Times New Roman" w:cs="Times New Roman"/>
          <w:sz w:val="24"/>
          <w:szCs w:val="24"/>
        </w:rPr>
        <w:t xml:space="preserve"> </w:t>
      </w:r>
      <w:hyperlink w:anchor="Referencia10" w:history="1">
        <w:r w:rsidR="00917E36" w:rsidRPr="00917E36">
          <w:rPr>
            <w:rStyle w:val="Hipervnculo"/>
            <w:rFonts w:ascii="Times New Roman" w:hAnsi="Times New Roman" w:cs="Times New Roman"/>
            <w:sz w:val="24"/>
            <w:szCs w:val="24"/>
          </w:rPr>
          <w:t>[10]</w:t>
        </w:r>
      </w:hyperlink>
      <w:r w:rsidR="00917E36">
        <w:rPr>
          <w:rFonts w:ascii="Times New Roman" w:hAnsi="Times New Roman" w:cs="Times New Roman"/>
          <w:sz w:val="24"/>
          <w:szCs w:val="24"/>
        </w:rPr>
        <w:t xml:space="preserve"> </w:t>
      </w:r>
    </w:p>
    <w:p w14:paraId="3106BE64" w14:textId="77777777" w:rsidR="002C1F32" w:rsidRDefault="002C1F32" w:rsidP="002C1F32">
      <w:pPr>
        <w:pStyle w:val="Prrafodelista"/>
        <w:ind w:firstLine="696"/>
        <w:jc w:val="both"/>
        <w:rPr>
          <w:rFonts w:ascii="Times New Roman" w:hAnsi="Times New Roman" w:cs="Times New Roman"/>
          <w:sz w:val="24"/>
          <w:szCs w:val="24"/>
        </w:rPr>
      </w:pPr>
    </w:p>
    <w:p w14:paraId="6B259954" w14:textId="43E2173E" w:rsidR="002C1F32" w:rsidRDefault="00A51295" w:rsidP="002C1F32">
      <w:pPr>
        <w:pStyle w:val="Prrafodelista"/>
        <w:ind w:firstLine="696"/>
        <w:jc w:val="both"/>
        <w:rPr>
          <w:rFonts w:ascii="Times New Roman" w:hAnsi="Times New Roman" w:cs="Times New Roman"/>
          <w:sz w:val="24"/>
          <w:szCs w:val="24"/>
        </w:rPr>
      </w:pPr>
      <w:r w:rsidRPr="00A51295">
        <w:rPr>
          <w:rFonts w:ascii="Times New Roman" w:hAnsi="Times New Roman" w:cs="Times New Roman"/>
          <w:sz w:val="24"/>
          <w:szCs w:val="24"/>
        </w:rPr>
        <w:t>Por proceso, se entiende aquella parte del sistema en que, a partir de la entrada de</w:t>
      </w:r>
      <w:r>
        <w:rPr>
          <w:rFonts w:ascii="Times New Roman" w:hAnsi="Times New Roman" w:cs="Times New Roman"/>
          <w:sz w:val="24"/>
          <w:szCs w:val="24"/>
        </w:rPr>
        <w:t xml:space="preserve"> </w:t>
      </w:r>
      <w:r w:rsidRPr="00A51295">
        <w:rPr>
          <w:rFonts w:ascii="Times New Roman" w:hAnsi="Times New Roman" w:cs="Times New Roman"/>
          <w:sz w:val="24"/>
          <w:szCs w:val="24"/>
        </w:rPr>
        <w:t xml:space="preserve">material, energía </w:t>
      </w:r>
      <w:r>
        <w:rPr>
          <w:rFonts w:ascii="Times New Roman" w:hAnsi="Times New Roman" w:cs="Times New Roman"/>
          <w:sz w:val="24"/>
          <w:szCs w:val="24"/>
        </w:rPr>
        <w:t>o</w:t>
      </w:r>
      <w:r w:rsidRPr="00A51295">
        <w:rPr>
          <w:rFonts w:ascii="Times New Roman" w:hAnsi="Times New Roman" w:cs="Times New Roman"/>
          <w:sz w:val="24"/>
          <w:szCs w:val="24"/>
        </w:rPr>
        <w:t xml:space="preserve"> información, se genera una transformación sujeta a perturbaciones</w:t>
      </w:r>
      <w:r>
        <w:rPr>
          <w:rFonts w:ascii="Times New Roman" w:hAnsi="Times New Roman" w:cs="Times New Roman"/>
          <w:sz w:val="24"/>
          <w:szCs w:val="24"/>
        </w:rPr>
        <w:t xml:space="preserve"> </w:t>
      </w:r>
      <w:r w:rsidRPr="00A51295">
        <w:rPr>
          <w:rFonts w:ascii="Times New Roman" w:hAnsi="Times New Roman" w:cs="Times New Roman"/>
          <w:sz w:val="24"/>
          <w:szCs w:val="24"/>
        </w:rPr>
        <w:t xml:space="preserve">del entorno, que da lugar a la salida </w:t>
      </w:r>
      <w:r>
        <w:rPr>
          <w:rFonts w:ascii="Times New Roman" w:hAnsi="Times New Roman" w:cs="Times New Roman"/>
          <w:sz w:val="24"/>
          <w:szCs w:val="24"/>
        </w:rPr>
        <w:t xml:space="preserve">del resultado o producto </w:t>
      </w:r>
      <w:commentRangeStart w:id="16"/>
      <w:r>
        <w:rPr>
          <w:rFonts w:ascii="Times New Roman" w:hAnsi="Times New Roman" w:cs="Times New Roman"/>
          <w:sz w:val="24"/>
          <w:szCs w:val="24"/>
        </w:rPr>
        <w:t>esperado</w:t>
      </w:r>
      <w:commentRangeEnd w:id="16"/>
      <w:r w:rsidR="005427E2">
        <w:rPr>
          <w:rStyle w:val="Refdecomentario"/>
        </w:rPr>
        <w:commentReference w:id="16"/>
      </w:r>
      <w:r>
        <w:rPr>
          <w:rFonts w:ascii="Times New Roman" w:hAnsi="Times New Roman" w:cs="Times New Roman"/>
          <w:sz w:val="24"/>
          <w:szCs w:val="24"/>
        </w:rPr>
        <w:t xml:space="preserve">. </w:t>
      </w:r>
      <w:hyperlink w:anchor="Referencia11" w:history="1">
        <w:r w:rsidR="00917E36" w:rsidRPr="00917E36">
          <w:rPr>
            <w:rStyle w:val="Hipervnculo"/>
            <w:rFonts w:ascii="Times New Roman" w:hAnsi="Times New Roman" w:cs="Times New Roman"/>
            <w:sz w:val="24"/>
            <w:szCs w:val="24"/>
          </w:rPr>
          <w:t>[11]</w:t>
        </w:r>
      </w:hyperlink>
    </w:p>
    <w:p w14:paraId="458EAD7E" w14:textId="77777777" w:rsidR="002C1F32" w:rsidRDefault="002C1F32" w:rsidP="002C1F32">
      <w:pPr>
        <w:pStyle w:val="Prrafodelista"/>
        <w:ind w:firstLine="696"/>
        <w:jc w:val="both"/>
        <w:rPr>
          <w:rFonts w:ascii="Times New Roman" w:hAnsi="Times New Roman" w:cs="Times New Roman"/>
          <w:sz w:val="24"/>
          <w:szCs w:val="24"/>
        </w:rPr>
      </w:pPr>
    </w:p>
    <w:p w14:paraId="72CB912B" w14:textId="6C2A36C8" w:rsidR="002C1F32" w:rsidRDefault="00283734" w:rsidP="002C1F32">
      <w:pPr>
        <w:pStyle w:val="Prrafodelista"/>
        <w:ind w:firstLine="696"/>
        <w:jc w:val="both"/>
        <w:rPr>
          <w:rFonts w:ascii="Times New Roman" w:hAnsi="Times New Roman" w:cs="Times New Roman"/>
          <w:sz w:val="24"/>
          <w:szCs w:val="24"/>
        </w:rPr>
      </w:pPr>
      <w:r>
        <w:rPr>
          <w:rFonts w:ascii="Times New Roman" w:hAnsi="Times New Roman" w:cs="Times New Roman"/>
          <w:sz w:val="24"/>
          <w:szCs w:val="24"/>
        </w:rPr>
        <w:t xml:space="preserve">Por medio de este proyecto se busca automatizar el proceso de recolección de datos que se hace durante los diferentes servicios realizados por los departamentos de Laats, el almacenamiento de esa información y el formato en el que la recibe el departamento de finanzas de Laats. </w:t>
      </w:r>
      <w:r w:rsidR="002C3988">
        <w:rPr>
          <w:rFonts w:ascii="Times New Roman" w:hAnsi="Times New Roman" w:cs="Times New Roman"/>
          <w:sz w:val="24"/>
          <w:szCs w:val="24"/>
        </w:rPr>
        <w:t>Existen muchas maneras en la que se puede automatizar un proceso, l</w:t>
      </w:r>
      <w:r>
        <w:rPr>
          <w:rFonts w:ascii="Times New Roman" w:hAnsi="Times New Roman" w:cs="Times New Roman"/>
          <w:sz w:val="24"/>
          <w:szCs w:val="24"/>
        </w:rPr>
        <w:t xml:space="preserve">a </w:t>
      </w:r>
      <w:r w:rsidR="002C3988">
        <w:rPr>
          <w:rFonts w:ascii="Times New Roman" w:hAnsi="Times New Roman" w:cs="Times New Roman"/>
          <w:sz w:val="24"/>
          <w:szCs w:val="24"/>
        </w:rPr>
        <w:t>manera</w:t>
      </w:r>
      <w:r>
        <w:rPr>
          <w:rFonts w:ascii="Times New Roman" w:hAnsi="Times New Roman" w:cs="Times New Roman"/>
          <w:sz w:val="24"/>
          <w:szCs w:val="24"/>
        </w:rPr>
        <w:t xml:space="preserve"> utilizada </w:t>
      </w:r>
      <w:r w:rsidR="002C3988">
        <w:rPr>
          <w:rFonts w:ascii="Times New Roman" w:hAnsi="Times New Roman" w:cs="Times New Roman"/>
          <w:sz w:val="24"/>
          <w:szCs w:val="24"/>
        </w:rPr>
        <w:t xml:space="preserve">en este proyecto </w:t>
      </w:r>
      <w:r>
        <w:rPr>
          <w:rFonts w:ascii="Times New Roman" w:hAnsi="Times New Roman" w:cs="Times New Roman"/>
          <w:sz w:val="24"/>
          <w:szCs w:val="24"/>
        </w:rPr>
        <w:t>para automatizar ese proceso son unas aplicaciones disponibles en diferentes formatos como el móvil</w:t>
      </w:r>
      <w:r w:rsidR="002C3988">
        <w:rPr>
          <w:rFonts w:ascii="Times New Roman" w:hAnsi="Times New Roman" w:cs="Times New Roman"/>
          <w:sz w:val="24"/>
          <w:szCs w:val="24"/>
        </w:rPr>
        <w:t xml:space="preserve"> (principalmente diseñadas para usarse en este formato) las cuales son capaces de acompañar a su respectivo usuario durante el proceso para que este pueda ir registrando la información dentro la aplicación y al final</w:t>
      </w:r>
      <w:r w:rsidR="007578F1">
        <w:rPr>
          <w:rFonts w:ascii="Times New Roman" w:hAnsi="Times New Roman" w:cs="Times New Roman"/>
          <w:sz w:val="24"/>
          <w:szCs w:val="24"/>
        </w:rPr>
        <w:t xml:space="preserve"> del</w:t>
      </w:r>
      <w:r w:rsidR="002C3988">
        <w:rPr>
          <w:rFonts w:ascii="Times New Roman" w:hAnsi="Times New Roman" w:cs="Times New Roman"/>
          <w:sz w:val="24"/>
          <w:szCs w:val="24"/>
        </w:rPr>
        <w:t xml:space="preserve"> proceso la misma pueda realizar </w:t>
      </w:r>
      <w:r w:rsidR="005B3B1B">
        <w:rPr>
          <w:rFonts w:ascii="Times New Roman" w:hAnsi="Times New Roman" w:cs="Times New Roman"/>
          <w:sz w:val="24"/>
          <w:szCs w:val="24"/>
        </w:rPr>
        <w:t>él</w:t>
      </w:r>
      <w:r w:rsidR="002C3988">
        <w:rPr>
          <w:rFonts w:ascii="Times New Roman" w:hAnsi="Times New Roman" w:cs="Times New Roman"/>
          <w:sz w:val="24"/>
          <w:szCs w:val="24"/>
        </w:rPr>
        <w:t xml:space="preserve"> envió y almacenamiento de la información automáticamente cuando el usuario lo indique.</w:t>
      </w:r>
    </w:p>
    <w:p w14:paraId="3BA4D1B3" w14:textId="77777777" w:rsidR="002C1F32" w:rsidRPr="002C1F32" w:rsidRDefault="002C1F32" w:rsidP="002C1F32">
      <w:pPr>
        <w:pStyle w:val="Prrafodelista"/>
        <w:jc w:val="both"/>
        <w:rPr>
          <w:rFonts w:ascii="Times New Roman" w:hAnsi="Times New Roman" w:cs="Times New Roman"/>
          <w:sz w:val="24"/>
          <w:szCs w:val="24"/>
        </w:rPr>
      </w:pPr>
    </w:p>
    <w:p w14:paraId="14E3C53F" w14:textId="77777777" w:rsidR="002C1F32" w:rsidRPr="002C1F32" w:rsidRDefault="0013616C" w:rsidP="00B928A4">
      <w:pPr>
        <w:pStyle w:val="Prrafodelista"/>
        <w:numPr>
          <w:ilvl w:val="0"/>
          <w:numId w:val="37"/>
        </w:numPr>
        <w:jc w:val="both"/>
        <w:rPr>
          <w:rFonts w:ascii="Times New Roman" w:hAnsi="Times New Roman" w:cs="Times New Roman"/>
          <w:sz w:val="24"/>
          <w:szCs w:val="24"/>
        </w:rPr>
      </w:pPr>
      <w:r w:rsidRPr="002C1F32">
        <w:rPr>
          <w:rFonts w:ascii="Times New Roman" w:hAnsi="Times New Roman" w:cs="Times New Roman"/>
          <w:b/>
          <w:bCs/>
          <w:sz w:val="28"/>
          <w:szCs w:val="28"/>
        </w:rPr>
        <w:t xml:space="preserve">Desarrollo móvil </w:t>
      </w:r>
    </w:p>
    <w:p w14:paraId="72E513AB" w14:textId="16D5555E" w:rsidR="002C1F32" w:rsidRDefault="00D36000" w:rsidP="002C1F32">
      <w:pPr>
        <w:pStyle w:val="Prrafodelista"/>
        <w:ind w:firstLine="696"/>
        <w:jc w:val="both"/>
        <w:rPr>
          <w:rFonts w:ascii="Times New Roman" w:hAnsi="Times New Roman" w:cs="Times New Roman"/>
          <w:sz w:val="24"/>
          <w:szCs w:val="24"/>
        </w:rPr>
      </w:pPr>
      <w:r w:rsidRPr="002C1F32">
        <w:rPr>
          <w:rFonts w:ascii="Times New Roman" w:hAnsi="Times New Roman" w:cs="Times New Roman"/>
          <w:sz w:val="24"/>
          <w:szCs w:val="24"/>
        </w:rPr>
        <w:t xml:space="preserve">La computación móvil se puede definir como un entorno de cómputo con movilidad física. El usuario de un entorno de computación móvil será capaz de acceder a datos, información u otros objetos lógicos desde cualquier dispositivo en cualquier red mientras está en </w:t>
      </w:r>
      <w:commentRangeStart w:id="17"/>
      <w:r w:rsidRPr="002C1F32">
        <w:rPr>
          <w:rFonts w:ascii="Times New Roman" w:hAnsi="Times New Roman" w:cs="Times New Roman"/>
          <w:sz w:val="24"/>
          <w:szCs w:val="24"/>
        </w:rPr>
        <w:t>movimiento</w:t>
      </w:r>
      <w:commentRangeEnd w:id="17"/>
      <w:r w:rsidR="005427E2">
        <w:rPr>
          <w:rStyle w:val="Refdecomentario"/>
        </w:rPr>
        <w:commentReference w:id="17"/>
      </w:r>
      <w:r w:rsidRPr="002C1F32">
        <w:rPr>
          <w:rFonts w:ascii="Times New Roman" w:hAnsi="Times New Roman" w:cs="Times New Roman"/>
          <w:sz w:val="24"/>
          <w:szCs w:val="24"/>
        </w:rPr>
        <w:t>.</w:t>
      </w:r>
      <w:r w:rsidR="00917E36">
        <w:rPr>
          <w:rFonts w:ascii="Times New Roman" w:hAnsi="Times New Roman" w:cs="Times New Roman"/>
          <w:sz w:val="24"/>
          <w:szCs w:val="24"/>
        </w:rPr>
        <w:t xml:space="preserve"> </w:t>
      </w:r>
      <w:hyperlink w:anchor="Referencia12" w:history="1">
        <w:r w:rsidR="00917E36" w:rsidRPr="00917E36">
          <w:rPr>
            <w:rStyle w:val="Hipervnculo"/>
            <w:rFonts w:ascii="Times New Roman" w:hAnsi="Times New Roman" w:cs="Times New Roman"/>
            <w:sz w:val="24"/>
            <w:szCs w:val="24"/>
          </w:rPr>
          <w:t>[12]</w:t>
        </w:r>
      </w:hyperlink>
      <w:r w:rsidRPr="002C1F32">
        <w:rPr>
          <w:rFonts w:ascii="Times New Roman" w:hAnsi="Times New Roman" w:cs="Times New Roman"/>
          <w:sz w:val="24"/>
          <w:szCs w:val="24"/>
        </w:rPr>
        <w:t xml:space="preserve"> </w:t>
      </w:r>
    </w:p>
    <w:p w14:paraId="3611E97C" w14:textId="77777777" w:rsidR="002C1F32" w:rsidRDefault="002C1F32" w:rsidP="002C1F32">
      <w:pPr>
        <w:pStyle w:val="Prrafodelista"/>
        <w:ind w:firstLine="696"/>
        <w:jc w:val="both"/>
        <w:rPr>
          <w:rFonts w:ascii="Times New Roman" w:hAnsi="Times New Roman" w:cs="Times New Roman"/>
          <w:sz w:val="24"/>
          <w:szCs w:val="24"/>
        </w:rPr>
      </w:pPr>
    </w:p>
    <w:p w14:paraId="600126D8" w14:textId="22F1E8D9" w:rsidR="008E68A1" w:rsidRDefault="00D36000" w:rsidP="008E68A1">
      <w:pPr>
        <w:pStyle w:val="Prrafodelista"/>
        <w:ind w:firstLine="696"/>
        <w:jc w:val="both"/>
        <w:rPr>
          <w:rFonts w:ascii="Times New Roman" w:hAnsi="Times New Roman" w:cs="Times New Roman"/>
          <w:sz w:val="24"/>
          <w:szCs w:val="24"/>
        </w:rPr>
      </w:pPr>
      <w:r w:rsidRPr="00D36000">
        <w:rPr>
          <w:rFonts w:ascii="Times New Roman" w:hAnsi="Times New Roman" w:cs="Times New Roman"/>
          <w:sz w:val="24"/>
          <w:szCs w:val="24"/>
        </w:rPr>
        <w:t xml:space="preserve">El desarrollo de software para dispositivos móviles plantea nuevos desafíos originados en las características únicas de esta actividad. La necesidad de tratar con </w:t>
      </w:r>
      <w:r w:rsidRPr="00D36000">
        <w:rPr>
          <w:rFonts w:ascii="Times New Roman" w:hAnsi="Times New Roman" w:cs="Times New Roman"/>
          <w:sz w:val="24"/>
          <w:szCs w:val="24"/>
        </w:rPr>
        <w:lastRenderedPageBreak/>
        <w:t>diversas plataformas, estándares, protocolos y tecnologías de red; las capacidades limitadas, aunque en continua evolución</w:t>
      </w:r>
      <w:r>
        <w:rPr>
          <w:rFonts w:ascii="Times New Roman" w:hAnsi="Times New Roman" w:cs="Times New Roman"/>
          <w:sz w:val="24"/>
          <w:szCs w:val="24"/>
        </w:rPr>
        <w:t xml:space="preserve"> y la problemática de que el software debe de ser capaz de ser útil al usuario en cualquier lugar o situación en la que este se encuentre, considerando que el diseño del software debe ser hecho pensando en la movilidad del usuario objetivo ósea el software debe permitir la movilidad del usuario. </w:t>
      </w:r>
    </w:p>
    <w:p w14:paraId="357E9E48" w14:textId="77777777" w:rsidR="00E5731B" w:rsidRDefault="00E5731B" w:rsidP="008E68A1">
      <w:pPr>
        <w:pStyle w:val="Prrafodelista"/>
        <w:ind w:firstLine="696"/>
        <w:jc w:val="both"/>
        <w:rPr>
          <w:rFonts w:ascii="Times New Roman" w:hAnsi="Times New Roman" w:cs="Times New Roman"/>
          <w:sz w:val="24"/>
          <w:szCs w:val="24"/>
        </w:rPr>
      </w:pPr>
    </w:p>
    <w:p w14:paraId="7BAAB5E8" w14:textId="77777777" w:rsidR="008E68A1" w:rsidRDefault="00D36000" w:rsidP="008E68A1">
      <w:pPr>
        <w:pStyle w:val="Prrafodelista"/>
        <w:ind w:firstLine="696"/>
        <w:jc w:val="both"/>
        <w:rPr>
          <w:rFonts w:ascii="Times New Roman" w:hAnsi="Times New Roman" w:cs="Times New Roman"/>
          <w:sz w:val="24"/>
          <w:szCs w:val="24"/>
        </w:rPr>
      </w:pPr>
      <w:r w:rsidRPr="008E68A1">
        <w:rPr>
          <w:rFonts w:ascii="Times New Roman" w:hAnsi="Times New Roman" w:cs="Times New Roman"/>
          <w:sz w:val="24"/>
          <w:szCs w:val="24"/>
        </w:rPr>
        <w:t>Las aplicaciones móviles son generalmente generadas en un entorno dinámico e incierto, aunque para este proyecto eso ultimo no aplica pues si se conocía el entorno en el cual las aplicaciones ser</w:t>
      </w:r>
      <w:r w:rsidR="00A62D45" w:rsidRPr="008E68A1">
        <w:rPr>
          <w:rFonts w:ascii="Times New Roman" w:hAnsi="Times New Roman" w:cs="Times New Roman"/>
          <w:sz w:val="24"/>
          <w:szCs w:val="24"/>
        </w:rPr>
        <w:t>ian</w:t>
      </w:r>
      <w:r w:rsidRPr="008E68A1">
        <w:rPr>
          <w:rFonts w:ascii="Times New Roman" w:hAnsi="Times New Roman" w:cs="Times New Roman"/>
          <w:sz w:val="24"/>
          <w:szCs w:val="24"/>
        </w:rPr>
        <w:t xml:space="preserve"> usadas previo al desarrollo de las mismas. </w:t>
      </w:r>
      <w:r w:rsidR="00A62D45" w:rsidRPr="008E68A1">
        <w:rPr>
          <w:rFonts w:ascii="Times New Roman" w:hAnsi="Times New Roman" w:cs="Times New Roman"/>
          <w:sz w:val="24"/>
          <w:szCs w:val="24"/>
        </w:rPr>
        <w:t>Por lo regular</w:t>
      </w:r>
      <w:r w:rsidRPr="008E68A1">
        <w:rPr>
          <w:rFonts w:ascii="Times New Roman" w:hAnsi="Times New Roman" w:cs="Times New Roman"/>
          <w:sz w:val="24"/>
          <w:szCs w:val="24"/>
        </w:rPr>
        <w:t>, son pequeñas, no críticas, aunque no menos importantes.</w:t>
      </w:r>
      <w:r w:rsidR="00A62D45" w:rsidRPr="008E68A1">
        <w:rPr>
          <w:rFonts w:ascii="Times New Roman" w:hAnsi="Times New Roman" w:cs="Times New Roman"/>
          <w:sz w:val="24"/>
          <w:szCs w:val="24"/>
        </w:rPr>
        <w:t xml:space="preserve"> Están destinadas a un gran número de usuarios finales y son liberadas en versiones rápidas para poder satisfacer las demandas del mercado.</w:t>
      </w:r>
    </w:p>
    <w:p w14:paraId="3B357AA8" w14:textId="77777777" w:rsidR="008E68A1" w:rsidRDefault="008E68A1" w:rsidP="008E68A1">
      <w:pPr>
        <w:pStyle w:val="Prrafodelista"/>
        <w:ind w:firstLine="696"/>
        <w:jc w:val="both"/>
        <w:rPr>
          <w:rFonts w:ascii="Times New Roman" w:hAnsi="Times New Roman" w:cs="Times New Roman"/>
          <w:sz w:val="24"/>
          <w:szCs w:val="24"/>
        </w:rPr>
      </w:pPr>
    </w:p>
    <w:p w14:paraId="6A85CF3D" w14:textId="5F117154" w:rsidR="002C1F32" w:rsidRPr="008E68A1" w:rsidRDefault="0042611A" w:rsidP="008E68A1">
      <w:pPr>
        <w:pStyle w:val="Prrafodelista"/>
        <w:ind w:firstLine="696"/>
        <w:jc w:val="both"/>
        <w:rPr>
          <w:rFonts w:ascii="Times New Roman" w:hAnsi="Times New Roman" w:cs="Times New Roman"/>
          <w:sz w:val="24"/>
          <w:szCs w:val="24"/>
        </w:rPr>
      </w:pPr>
      <w:r w:rsidRPr="008E68A1">
        <w:rPr>
          <w:rFonts w:ascii="Times New Roman" w:hAnsi="Times New Roman" w:cs="Times New Roman"/>
          <w:sz w:val="24"/>
          <w:szCs w:val="24"/>
        </w:rPr>
        <w:t>E</w:t>
      </w:r>
      <w:r w:rsidR="00A62D45" w:rsidRPr="008E68A1">
        <w:rPr>
          <w:rFonts w:ascii="Times New Roman" w:hAnsi="Times New Roman" w:cs="Times New Roman"/>
          <w:sz w:val="24"/>
          <w:szCs w:val="24"/>
        </w:rPr>
        <w:t>l desarrollo de software para dispositivos móviles difiere considerablemente del tradicional, y acompaña el crecimiento y evolución de la Ingeniería de Software como disciplina.</w:t>
      </w:r>
      <w:r w:rsidR="00684485" w:rsidRPr="008E68A1">
        <w:rPr>
          <w:rFonts w:ascii="Times New Roman" w:hAnsi="Times New Roman" w:cs="Times New Roman"/>
          <w:sz w:val="24"/>
          <w:szCs w:val="24"/>
        </w:rPr>
        <w:t xml:space="preserve"> Para este proyecto se tomó como principal formato </w:t>
      </w:r>
      <w:r w:rsidR="00A61BC0" w:rsidRPr="008E68A1">
        <w:rPr>
          <w:rFonts w:ascii="Times New Roman" w:hAnsi="Times New Roman" w:cs="Times New Roman"/>
          <w:sz w:val="24"/>
          <w:szCs w:val="24"/>
        </w:rPr>
        <w:t>este,</w:t>
      </w:r>
      <w:r w:rsidR="00684485" w:rsidRPr="008E68A1">
        <w:rPr>
          <w:rFonts w:ascii="Times New Roman" w:hAnsi="Times New Roman" w:cs="Times New Roman"/>
          <w:sz w:val="24"/>
          <w:szCs w:val="24"/>
        </w:rPr>
        <w:t xml:space="preserve"> aunque las aplicaciones también fueron pensadas para ser adaptables. </w:t>
      </w:r>
    </w:p>
    <w:p w14:paraId="161EC1F7" w14:textId="77777777" w:rsidR="002C1F32" w:rsidRDefault="002C1F32" w:rsidP="002C1F32">
      <w:pPr>
        <w:pStyle w:val="Prrafodelista"/>
        <w:ind w:firstLine="696"/>
        <w:jc w:val="both"/>
        <w:rPr>
          <w:rFonts w:ascii="Times New Roman" w:hAnsi="Times New Roman" w:cs="Times New Roman"/>
          <w:sz w:val="24"/>
          <w:szCs w:val="24"/>
        </w:rPr>
      </w:pPr>
    </w:p>
    <w:p w14:paraId="15ADD18E" w14:textId="77777777" w:rsidR="002C1F32" w:rsidRPr="002C1F32" w:rsidRDefault="00A61BC0" w:rsidP="00A61BC0">
      <w:pPr>
        <w:pStyle w:val="Prrafodelista"/>
        <w:numPr>
          <w:ilvl w:val="0"/>
          <w:numId w:val="37"/>
        </w:numPr>
        <w:jc w:val="both"/>
        <w:rPr>
          <w:rFonts w:ascii="Times New Roman" w:hAnsi="Times New Roman" w:cs="Times New Roman"/>
          <w:sz w:val="24"/>
          <w:szCs w:val="24"/>
        </w:rPr>
      </w:pPr>
      <w:r w:rsidRPr="002C1F32">
        <w:rPr>
          <w:rFonts w:ascii="Times New Roman" w:hAnsi="Times New Roman" w:cs="Times New Roman"/>
          <w:b/>
          <w:bCs/>
          <w:sz w:val="28"/>
          <w:szCs w:val="28"/>
        </w:rPr>
        <w:t xml:space="preserve">Diseño adaptable: </w:t>
      </w:r>
    </w:p>
    <w:p w14:paraId="36C6FAA6" w14:textId="564D6EDF" w:rsidR="00A61BC0" w:rsidRPr="002C1F32" w:rsidRDefault="00A61BC0" w:rsidP="002C1F32">
      <w:pPr>
        <w:pStyle w:val="Prrafodelista"/>
        <w:ind w:firstLine="696"/>
        <w:jc w:val="both"/>
        <w:rPr>
          <w:rFonts w:ascii="Times New Roman" w:hAnsi="Times New Roman" w:cs="Times New Roman"/>
          <w:sz w:val="24"/>
          <w:szCs w:val="24"/>
        </w:rPr>
      </w:pPr>
      <w:r w:rsidRPr="002C1F32">
        <w:rPr>
          <w:rFonts w:ascii="Times New Roman" w:hAnsi="Times New Roman" w:cs="Times New Roman"/>
          <w:sz w:val="24"/>
          <w:szCs w:val="24"/>
        </w:rPr>
        <w:t xml:space="preserve">Con esta metodología las aplicaciones se adaptan al dispositivo desde el cual se las esté accediendo. El Diseño Adaptable, o Responsive Design, tiene sus orígenes en el año 2008, cuando la W3C (World Wide Web consorció internacional) discutió y describió sus propósitos. Desde el año 2012 momento en el cual Google recomendó fuertemente su implicancia viene en ascenso, y posiblemente llegue a convertirse en un </w:t>
      </w:r>
      <w:r w:rsidR="005427E2">
        <w:rPr>
          <w:rFonts w:ascii="Times New Roman" w:hAnsi="Times New Roman" w:cs="Times New Roman"/>
          <w:sz w:val="24"/>
          <w:szCs w:val="24"/>
        </w:rPr>
        <w:t xml:space="preserve">estándar </w:t>
      </w:r>
      <w:r w:rsidRPr="002C1F32">
        <w:rPr>
          <w:rFonts w:ascii="Times New Roman" w:hAnsi="Times New Roman" w:cs="Times New Roman"/>
          <w:sz w:val="24"/>
          <w:szCs w:val="24"/>
        </w:rPr>
        <w:t>en un corto plazo. Mediante un Diseño Adaptable todos los elementos de la web se reajustan</w:t>
      </w:r>
      <w:r w:rsidR="005427E2">
        <w:rPr>
          <w:rFonts w:ascii="Times New Roman" w:hAnsi="Times New Roman" w:cs="Times New Roman"/>
          <w:sz w:val="24"/>
          <w:szCs w:val="24"/>
        </w:rPr>
        <w:t xml:space="preserve"> automáticamente</w:t>
      </w:r>
      <w:r w:rsidRPr="002C1F32">
        <w:rPr>
          <w:rFonts w:ascii="Times New Roman" w:hAnsi="Times New Roman" w:cs="Times New Roman"/>
          <w:sz w:val="24"/>
          <w:szCs w:val="24"/>
        </w:rPr>
        <w:t xml:space="preserve"> en ancho y altura adaptándose al tamaño de tu pantalla. Incluso es posible ocultar secciones cuando se accede desde un dispositivo móvil.</w:t>
      </w:r>
    </w:p>
    <w:p w14:paraId="0E050B09" w14:textId="7EE81795" w:rsidR="0010629C" w:rsidRPr="00A61BC0" w:rsidRDefault="0010629C" w:rsidP="00A61BC0">
      <w:pPr>
        <w:jc w:val="both"/>
        <w:rPr>
          <w:rFonts w:ascii="Times New Roman" w:hAnsi="Times New Roman" w:cs="Times New Roman"/>
          <w:sz w:val="24"/>
          <w:szCs w:val="24"/>
        </w:rPr>
      </w:pPr>
      <w:r>
        <w:rPr>
          <w:noProof/>
        </w:rPr>
        <mc:AlternateContent>
          <mc:Choice Requires="wps">
            <w:drawing>
              <wp:anchor distT="0" distB="0" distL="114300" distR="114300" simplePos="0" relativeHeight="251682816" behindDoc="0" locked="0" layoutInCell="1" allowOverlap="1" wp14:anchorId="28DDB70D" wp14:editId="6D4AED94">
                <wp:simplePos x="0" y="0"/>
                <wp:positionH relativeFrom="column">
                  <wp:posOffset>1078865</wp:posOffset>
                </wp:positionH>
                <wp:positionV relativeFrom="paragraph">
                  <wp:posOffset>1812290</wp:posOffset>
                </wp:positionV>
                <wp:extent cx="3453765" cy="635"/>
                <wp:effectExtent l="0" t="0" r="0" b="0"/>
                <wp:wrapSquare wrapText="bothSides"/>
                <wp:docPr id="19" name="Cuadro de texto 19"/>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6FC2F83F" w14:textId="4DE2C9F1" w:rsidR="0010629C" w:rsidRPr="0010629C" w:rsidRDefault="0010629C" w:rsidP="0010629C">
                            <w:pPr>
                              <w:pStyle w:val="Descripcin"/>
                              <w:rPr>
                                <w:noProof/>
                                <w:color w:val="auto"/>
                              </w:rPr>
                            </w:pPr>
                            <w:r w:rsidRPr="0010629C">
                              <w:rPr>
                                <w:color w:val="auto"/>
                              </w:rPr>
                              <w:t xml:space="preserve">Ilustración </w:t>
                            </w:r>
                            <w:r w:rsidRPr="0010629C">
                              <w:rPr>
                                <w:color w:val="auto"/>
                              </w:rPr>
                              <w:fldChar w:fldCharType="begin"/>
                            </w:r>
                            <w:r w:rsidRPr="0010629C">
                              <w:rPr>
                                <w:color w:val="auto"/>
                              </w:rPr>
                              <w:instrText xml:space="preserve"> SEQ Ilustración \* ARABIC </w:instrText>
                            </w:r>
                            <w:r w:rsidRPr="0010629C">
                              <w:rPr>
                                <w:color w:val="auto"/>
                              </w:rPr>
                              <w:fldChar w:fldCharType="separate"/>
                            </w:r>
                            <w:r w:rsidR="00CF2117">
                              <w:rPr>
                                <w:noProof/>
                                <w:color w:val="auto"/>
                              </w:rPr>
                              <w:t>6</w:t>
                            </w:r>
                            <w:r w:rsidRPr="0010629C">
                              <w:rPr>
                                <w:color w:val="auto"/>
                              </w:rPr>
                              <w:fldChar w:fldCharType="end"/>
                            </w:r>
                            <w:r w:rsidRPr="0010629C">
                              <w:rPr>
                                <w:color w:val="auto"/>
                              </w:rPr>
                              <w:t xml:space="preserve"> - Diseño adaptable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DB70D" id="Cuadro de texto 19" o:spid="_x0000_s1031" type="#_x0000_t202" style="position:absolute;left:0;text-align:left;margin-left:84.95pt;margin-top:142.7pt;width:271.9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" stroked="f">
                <v:textbox style="mso-fit-shape-to-text:t" inset="0,0,0,0">
                  <w:txbxContent>
                    <w:p w14:paraId="6FC2F83F" w14:textId="4DE2C9F1" w:rsidR="0010629C" w:rsidRPr="0010629C" w:rsidRDefault="0010629C" w:rsidP="0010629C">
                      <w:pPr>
                        <w:pStyle w:val="Descripcin"/>
                        <w:rPr>
                          <w:noProof/>
                          <w:color w:val="auto"/>
                        </w:rPr>
                      </w:pPr>
                      <w:r w:rsidRPr="0010629C">
                        <w:rPr>
                          <w:color w:val="auto"/>
                        </w:rPr>
                        <w:t xml:space="preserve">Ilustración </w:t>
                      </w:r>
                      <w:r w:rsidRPr="0010629C">
                        <w:rPr>
                          <w:color w:val="auto"/>
                        </w:rPr>
                        <w:fldChar w:fldCharType="begin"/>
                      </w:r>
                      <w:r w:rsidRPr="0010629C">
                        <w:rPr>
                          <w:color w:val="auto"/>
                        </w:rPr>
                        <w:instrText xml:space="preserve"> SEQ Ilustración \* ARABIC </w:instrText>
                      </w:r>
                      <w:r w:rsidRPr="0010629C">
                        <w:rPr>
                          <w:color w:val="auto"/>
                        </w:rPr>
                        <w:fldChar w:fldCharType="separate"/>
                      </w:r>
                      <w:r w:rsidR="00CF2117">
                        <w:rPr>
                          <w:noProof/>
                          <w:color w:val="auto"/>
                        </w:rPr>
                        <w:t>6</w:t>
                      </w:r>
                      <w:r w:rsidRPr="0010629C">
                        <w:rPr>
                          <w:color w:val="auto"/>
                        </w:rPr>
                        <w:fldChar w:fldCharType="end"/>
                      </w:r>
                      <w:r w:rsidRPr="0010629C">
                        <w:rPr>
                          <w:color w:val="auto"/>
                        </w:rPr>
                        <w:t xml:space="preserve"> - Diseño adaptable</w:t>
                      </w:r>
                    </w:p>
                  </w:txbxContent>
                </v:textbox>
                <w10:wrap type="square"/>
              </v:shape>
            </w:pict>
          </mc:Fallback>
        </mc:AlternateContent>
      </w:r>
      <w:r>
        <w:rPr>
          <w:noProof/>
        </w:rPr>
        <w:drawing>
          <wp:anchor distT="0" distB="0" distL="114300" distR="114300" simplePos="0" relativeHeight="251680768" behindDoc="0" locked="0" layoutInCell="1" allowOverlap="1" wp14:anchorId="2BA1AC38" wp14:editId="6E3BABE2">
            <wp:simplePos x="0" y="0"/>
            <wp:positionH relativeFrom="margin">
              <wp:align>center</wp:align>
            </wp:positionH>
            <wp:positionV relativeFrom="paragraph">
              <wp:posOffset>12065</wp:posOffset>
            </wp:positionV>
            <wp:extent cx="3453765" cy="1743075"/>
            <wp:effectExtent l="0" t="0" r="0" b="952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42940" t="42245" r="20400" b="24865"/>
                    <a:stretch/>
                  </pic:blipFill>
                  <pic:spPr bwMode="auto">
                    <a:xfrm>
                      <a:off x="0" y="0"/>
                      <a:ext cx="3453765" cy="1743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01BCE9" w14:textId="77777777" w:rsidR="0010629C" w:rsidRDefault="0010629C" w:rsidP="00B928A4">
      <w:pPr>
        <w:jc w:val="both"/>
        <w:rPr>
          <w:rFonts w:ascii="Times New Roman" w:hAnsi="Times New Roman" w:cs="Times New Roman"/>
          <w:b/>
          <w:bCs/>
          <w:sz w:val="28"/>
          <w:szCs w:val="28"/>
        </w:rPr>
      </w:pPr>
    </w:p>
    <w:p w14:paraId="02F1824E" w14:textId="77777777" w:rsidR="0010629C" w:rsidRDefault="0010629C" w:rsidP="00B928A4">
      <w:pPr>
        <w:jc w:val="both"/>
        <w:rPr>
          <w:rFonts w:ascii="Times New Roman" w:hAnsi="Times New Roman" w:cs="Times New Roman"/>
          <w:b/>
          <w:bCs/>
          <w:sz w:val="28"/>
          <w:szCs w:val="28"/>
        </w:rPr>
      </w:pPr>
    </w:p>
    <w:p w14:paraId="2D6CB990" w14:textId="77777777" w:rsidR="0010629C" w:rsidRDefault="0010629C" w:rsidP="00B928A4">
      <w:pPr>
        <w:jc w:val="both"/>
        <w:rPr>
          <w:rFonts w:ascii="Times New Roman" w:hAnsi="Times New Roman" w:cs="Times New Roman"/>
          <w:b/>
          <w:bCs/>
          <w:sz w:val="28"/>
          <w:szCs w:val="28"/>
        </w:rPr>
      </w:pPr>
    </w:p>
    <w:p w14:paraId="7185CFBB" w14:textId="437448AE" w:rsidR="0010629C" w:rsidRDefault="0010629C" w:rsidP="00B928A4">
      <w:pPr>
        <w:jc w:val="both"/>
        <w:rPr>
          <w:rFonts w:ascii="Times New Roman" w:hAnsi="Times New Roman" w:cs="Times New Roman"/>
          <w:b/>
          <w:bCs/>
          <w:sz w:val="28"/>
          <w:szCs w:val="28"/>
        </w:rPr>
      </w:pPr>
    </w:p>
    <w:p w14:paraId="5F150371" w14:textId="4431E3C9" w:rsidR="0042611A" w:rsidRDefault="0042611A" w:rsidP="00B928A4">
      <w:pPr>
        <w:jc w:val="both"/>
        <w:rPr>
          <w:rFonts w:ascii="Times New Roman" w:hAnsi="Times New Roman" w:cs="Times New Roman"/>
          <w:b/>
          <w:bCs/>
          <w:sz w:val="28"/>
          <w:szCs w:val="28"/>
        </w:rPr>
      </w:pPr>
    </w:p>
    <w:p w14:paraId="0616DAD1" w14:textId="5A386EE0" w:rsidR="00FA002C" w:rsidRDefault="00FA002C" w:rsidP="00B928A4">
      <w:pPr>
        <w:jc w:val="both"/>
        <w:rPr>
          <w:rFonts w:ascii="Times New Roman" w:hAnsi="Times New Roman" w:cs="Times New Roman"/>
          <w:b/>
          <w:bCs/>
          <w:sz w:val="28"/>
          <w:szCs w:val="28"/>
        </w:rPr>
      </w:pPr>
    </w:p>
    <w:p w14:paraId="4202633D" w14:textId="098D8F27" w:rsidR="00532A8F" w:rsidRDefault="00532A8F" w:rsidP="00B928A4">
      <w:pPr>
        <w:jc w:val="both"/>
        <w:rPr>
          <w:rFonts w:ascii="Times New Roman" w:hAnsi="Times New Roman" w:cs="Times New Roman"/>
          <w:b/>
          <w:bCs/>
          <w:sz w:val="28"/>
          <w:szCs w:val="28"/>
        </w:rPr>
      </w:pPr>
    </w:p>
    <w:p w14:paraId="16B98491" w14:textId="77777777" w:rsidR="00532A8F" w:rsidRDefault="00532A8F" w:rsidP="00B928A4">
      <w:pPr>
        <w:jc w:val="both"/>
        <w:rPr>
          <w:rFonts w:ascii="Times New Roman" w:hAnsi="Times New Roman" w:cs="Times New Roman"/>
          <w:b/>
          <w:bCs/>
          <w:sz w:val="28"/>
          <w:szCs w:val="28"/>
        </w:rPr>
      </w:pPr>
    </w:p>
    <w:p w14:paraId="3E04B227" w14:textId="77777777" w:rsidR="002C1F32" w:rsidRDefault="0013616C" w:rsidP="00B928A4">
      <w:pPr>
        <w:pStyle w:val="Prrafodelista"/>
        <w:numPr>
          <w:ilvl w:val="0"/>
          <w:numId w:val="37"/>
        </w:numPr>
        <w:jc w:val="both"/>
        <w:rPr>
          <w:rFonts w:ascii="Times New Roman" w:hAnsi="Times New Roman" w:cs="Times New Roman"/>
          <w:b/>
          <w:bCs/>
          <w:sz w:val="28"/>
          <w:szCs w:val="28"/>
        </w:rPr>
      </w:pPr>
      <w:r w:rsidRPr="002C1F32">
        <w:rPr>
          <w:rFonts w:ascii="Times New Roman" w:hAnsi="Times New Roman" w:cs="Times New Roman"/>
          <w:b/>
          <w:bCs/>
          <w:sz w:val="28"/>
          <w:szCs w:val="28"/>
        </w:rPr>
        <w:lastRenderedPageBreak/>
        <w:t>Power Apps</w:t>
      </w:r>
    </w:p>
    <w:p w14:paraId="286987A1" w14:textId="22C2838E" w:rsidR="002C1F32" w:rsidRDefault="0040766E" w:rsidP="002C1F32">
      <w:pPr>
        <w:pStyle w:val="Prrafodelista"/>
        <w:ind w:firstLine="696"/>
        <w:jc w:val="both"/>
        <w:rPr>
          <w:rFonts w:ascii="Times New Roman" w:hAnsi="Times New Roman" w:cs="Times New Roman"/>
          <w:sz w:val="24"/>
          <w:szCs w:val="24"/>
        </w:rPr>
      </w:pPr>
      <w:r w:rsidRPr="002C1F32">
        <w:rPr>
          <w:rFonts w:ascii="Times New Roman" w:hAnsi="Times New Roman" w:cs="Times New Roman"/>
          <w:sz w:val="24"/>
          <w:szCs w:val="24"/>
        </w:rPr>
        <w:t>Power Apps es un conjunto de aplicaciones, servicios y conectores, así como una plataforma de datos, que proporciona un entorno de desarrollo rápido para crear aplicaciones personalizadas para las necesidades comerciales de los usuarios. Es capaz de crear rápidamente aplicaciones comerciales personalizadas que se conecten a sus datos almacenados en la plataforma de datos subyacente (Microsoft Dataverse) o en varias fuentes de datos en línea y locales (como SharePoint, Microsoft 365, Dynamics 365, SQL Server, etcétera).</w:t>
      </w:r>
      <w:r w:rsidR="00633E51">
        <w:rPr>
          <w:rFonts w:ascii="Times New Roman" w:hAnsi="Times New Roman" w:cs="Times New Roman"/>
          <w:sz w:val="24"/>
          <w:szCs w:val="24"/>
        </w:rPr>
        <w:t xml:space="preserve"> </w:t>
      </w:r>
      <w:hyperlink w:anchor="Referencia13" w:history="1">
        <w:r w:rsidR="00633E51" w:rsidRPr="00633E51">
          <w:rPr>
            <w:rStyle w:val="Hipervnculo"/>
            <w:rFonts w:ascii="Times New Roman" w:hAnsi="Times New Roman" w:cs="Times New Roman"/>
            <w:sz w:val="24"/>
            <w:szCs w:val="24"/>
          </w:rPr>
          <w:t>[13]</w:t>
        </w:r>
      </w:hyperlink>
      <w:r w:rsidR="00633E51">
        <w:rPr>
          <w:rFonts w:ascii="Times New Roman" w:hAnsi="Times New Roman" w:cs="Times New Roman"/>
          <w:sz w:val="24"/>
          <w:szCs w:val="24"/>
        </w:rPr>
        <w:t xml:space="preserve"> </w:t>
      </w:r>
    </w:p>
    <w:p w14:paraId="4E7B3819" w14:textId="77777777" w:rsidR="002C1F32" w:rsidRDefault="002C1F32" w:rsidP="002C1F32">
      <w:pPr>
        <w:pStyle w:val="Prrafodelista"/>
        <w:ind w:firstLine="696"/>
        <w:jc w:val="both"/>
        <w:rPr>
          <w:rFonts w:ascii="Times New Roman" w:hAnsi="Times New Roman" w:cs="Times New Roman"/>
          <w:sz w:val="24"/>
          <w:szCs w:val="24"/>
        </w:rPr>
      </w:pPr>
    </w:p>
    <w:p w14:paraId="5DE9A1BD" w14:textId="5E2DB623" w:rsidR="0040766E" w:rsidRDefault="0040766E" w:rsidP="002C1F32">
      <w:pPr>
        <w:pStyle w:val="Prrafodelista"/>
        <w:ind w:firstLine="696"/>
        <w:jc w:val="both"/>
        <w:rPr>
          <w:rFonts w:ascii="Times New Roman" w:hAnsi="Times New Roman" w:cs="Times New Roman"/>
          <w:sz w:val="24"/>
          <w:szCs w:val="24"/>
        </w:rPr>
      </w:pPr>
      <w:r w:rsidRPr="00D14356">
        <w:rPr>
          <w:rFonts w:ascii="Times New Roman" w:hAnsi="Times New Roman" w:cs="Times New Roman"/>
          <w:sz w:val="24"/>
          <w:szCs w:val="24"/>
        </w:rPr>
        <w:t xml:space="preserve">Esta plataforma fue la principal en la cual se desarrolló este proyecto, en combinación con otras herramientas de Microsoft como SharePoint y Microsoft power automate. </w:t>
      </w:r>
    </w:p>
    <w:p w14:paraId="1AB15294" w14:textId="77777777" w:rsidR="002C1F32" w:rsidRPr="002C1F32" w:rsidRDefault="002C1F32" w:rsidP="002C1F32">
      <w:pPr>
        <w:pStyle w:val="Prrafodelista"/>
        <w:ind w:firstLine="696"/>
        <w:jc w:val="both"/>
        <w:rPr>
          <w:rFonts w:ascii="Times New Roman" w:hAnsi="Times New Roman" w:cs="Times New Roman"/>
          <w:b/>
          <w:bCs/>
          <w:sz w:val="28"/>
          <w:szCs w:val="28"/>
        </w:rPr>
      </w:pPr>
    </w:p>
    <w:p w14:paraId="32C101D1" w14:textId="77777777" w:rsidR="002C1F32" w:rsidRDefault="0040766E" w:rsidP="00D14356">
      <w:pPr>
        <w:pStyle w:val="Prrafodelista"/>
        <w:numPr>
          <w:ilvl w:val="0"/>
          <w:numId w:val="37"/>
        </w:numPr>
        <w:jc w:val="both"/>
        <w:rPr>
          <w:rFonts w:ascii="Times New Roman" w:hAnsi="Times New Roman" w:cs="Times New Roman"/>
          <w:b/>
          <w:bCs/>
          <w:sz w:val="28"/>
          <w:szCs w:val="28"/>
        </w:rPr>
      </w:pPr>
      <w:r w:rsidRPr="002C1F32">
        <w:rPr>
          <w:rFonts w:ascii="Times New Roman" w:hAnsi="Times New Roman" w:cs="Times New Roman"/>
          <w:b/>
          <w:bCs/>
          <w:sz w:val="28"/>
          <w:szCs w:val="28"/>
        </w:rPr>
        <w:t>SharePoint</w:t>
      </w:r>
    </w:p>
    <w:p w14:paraId="6470689B" w14:textId="3173AE9B" w:rsidR="002C1F32" w:rsidRDefault="00B423BF" w:rsidP="002C1F32">
      <w:pPr>
        <w:pStyle w:val="Prrafodelista"/>
        <w:ind w:firstLine="696"/>
        <w:jc w:val="both"/>
        <w:rPr>
          <w:rFonts w:ascii="Times New Roman" w:hAnsi="Times New Roman" w:cs="Times New Roman"/>
          <w:sz w:val="24"/>
          <w:szCs w:val="24"/>
        </w:rPr>
      </w:pPr>
      <w:r w:rsidRPr="002C1F32">
        <w:rPr>
          <w:rFonts w:ascii="Times New Roman" w:hAnsi="Times New Roman" w:cs="Times New Roman"/>
          <w:sz w:val="24"/>
          <w:szCs w:val="24"/>
        </w:rPr>
        <w:t>SharePoint es una plataforma desarrollada por Microsoft en donde se puede</w:t>
      </w:r>
      <w:r w:rsidR="00D14356" w:rsidRPr="002C1F32">
        <w:rPr>
          <w:rFonts w:ascii="Times New Roman" w:hAnsi="Times New Roman" w:cs="Times New Roman"/>
          <w:sz w:val="24"/>
          <w:szCs w:val="24"/>
        </w:rPr>
        <w:t xml:space="preserve"> almacenar, organizar y compartir información </w:t>
      </w:r>
      <w:r w:rsidRPr="002C1F32">
        <w:rPr>
          <w:rFonts w:ascii="Times New Roman" w:hAnsi="Times New Roman" w:cs="Times New Roman"/>
          <w:sz w:val="24"/>
          <w:szCs w:val="24"/>
        </w:rPr>
        <w:t xml:space="preserve">de forma segura </w:t>
      </w:r>
      <w:r w:rsidR="00D14356" w:rsidRPr="002C1F32">
        <w:rPr>
          <w:rFonts w:ascii="Times New Roman" w:hAnsi="Times New Roman" w:cs="Times New Roman"/>
          <w:sz w:val="24"/>
          <w:szCs w:val="24"/>
        </w:rPr>
        <w:t xml:space="preserve">desde cualquier dispositivo, así como acceder a ella. </w:t>
      </w:r>
      <w:hyperlink w:anchor="Referencia14" w:history="1">
        <w:r w:rsidR="00633E51" w:rsidRPr="00633E51">
          <w:rPr>
            <w:rStyle w:val="Hipervnculo"/>
            <w:rFonts w:ascii="Times New Roman" w:hAnsi="Times New Roman" w:cs="Times New Roman"/>
            <w:sz w:val="24"/>
            <w:szCs w:val="24"/>
          </w:rPr>
          <w:t>[14]</w:t>
        </w:r>
      </w:hyperlink>
      <w:r w:rsidR="00633E51">
        <w:rPr>
          <w:rFonts w:ascii="Times New Roman" w:hAnsi="Times New Roman" w:cs="Times New Roman"/>
          <w:sz w:val="24"/>
          <w:szCs w:val="24"/>
        </w:rPr>
        <w:t xml:space="preserve"> </w:t>
      </w:r>
    </w:p>
    <w:p w14:paraId="468DC8AE" w14:textId="77777777" w:rsidR="002C1F32" w:rsidRDefault="002C1F32" w:rsidP="002C1F32">
      <w:pPr>
        <w:pStyle w:val="Prrafodelista"/>
        <w:ind w:firstLine="696"/>
        <w:jc w:val="both"/>
        <w:rPr>
          <w:rFonts w:ascii="Times New Roman" w:hAnsi="Times New Roman" w:cs="Times New Roman"/>
          <w:sz w:val="24"/>
          <w:szCs w:val="24"/>
        </w:rPr>
      </w:pPr>
    </w:p>
    <w:p w14:paraId="577287C1" w14:textId="4769F2A0" w:rsidR="00B423BF" w:rsidRPr="002C1F32" w:rsidRDefault="00B423BF" w:rsidP="002C1F32">
      <w:pPr>
        <w:pStyle w:val="Prrafodelista"/>
        <w:ind w:firstLine="696"/>
        <w:jc w:val="both"/>
        <w:rPr>
          <w:rFonts w:ascii="Times New Roman" w:hAnsi="Times New Roman" w:cs="Times New Roman"/>
          <w:b/>
          <w:bCs/>
          <w:sz w:val="28"/>
          <w:szCs w:val="28"/>
        </w:rPr>
      </w:pPr>
      <w:r>
        <w:rPr>
          <w:rFonts w:ascii="Times New Roman" w:hAnsi="Times New Roman" w:cs="Times New Roman"/>
          <w:sz w:val="24"/>
          <w:szCs w:val="24"/>
        </w:rPr>
        <w:t xml:space="preserve">En este proyecto se usó esta plataforma para el almacenamiento de datos de todas las aplicaciones, y para creación del nuevo formato el cual se le proporciono al departamento de finanzas para que pudieran realizar sus trabajos de análisis. </w:t>
      </w:r>
    </w:p>
    <w:p w14:paraId="0FA22391" w14:textId="5A3B333D" w:rsidR="006B2458" w:rsidRDefault="006B2458" w:rsidP="00D14356">
      <w:pPr>
        <w:jc w:val="both"/>
        <w:rPr>
          <w:rFonts w:ascii="Times New Roman" w:hAnsi="Times New Roman" w:cs="Times New Roman"/>
          <w:sz w:val="24"/>
          <w:szCs w:val="24"/>
        </w:rPr>
      </w:pPr>
    </w:p>
    <w:p w14:paraId="2C298287" w14:textId="4F8146F0" w:rsidR="006B2458" w:rsidRDefault="006B2458" w:rsidP="00D14356">
      <w:pPr>
        <w:jc w:val="both"/>
        <w:rPr>
          <w:rFonts w:ascii="Times New Roman" w:hAnsi="Times New Roman" w:cs="Times New Roman"/>
          <w:sz w:val="24"/>
          <w:szCs w:val="24"/>
        </w:rPr>
      </w:pPr>
    </w:p>
    <w:p w14:paraId="2D8B537C" w14:textId="550E7DE8" w:rsidR="006B2458" w:rsidRDefault="006B2458" w:rsidP="00D14356">
      <w:pPr>
        <w:jc w:val="both"/>
        <w:rPr>
          <w:rFonts w:ascii="Times New Roman" w:hAnsi="Times New Roman" w:cs="Times New Roman"/>
          <w:sz w:val="24"/>
          <w:szCs w:val="24"/>
        </w:rPr>
      </w:pPr>
    </w:p>
    <w:p w14:paraId="28012086" w14:textId="4E497617" w:rsidR="006B2458" w:rsidRDefault="006B2458" w:rsidP="00D14356">
      <w:pPr>
        <w:jc w:val="both"/>
        <w:rPr>
          <w:rFonts w:ascii="Times New Roman" w:hAnsi="Times New Roman" w:cs="Times New Roman"/>
          <w:sz w:val="24"/>
          <w:szCs w:val="24"/>
        </w:rPr>
      </w:pPr>
    </w:p>
    <w:p w14:paraId="73444025" w14:textId="1C5DCBF2" w:rsidR="006B2458" w:rsidRDefault="006B2458" w:rsidP="00D14356">
      <w:pPr>
        <w:jc w:val="both"/>
        <w:rPr>
          <w:rFonts w:ascii="Times New Roman" w:hAnsi="Times New Roman" w:cs="Times New Roman"/>
          <w:sz w:val="24"/>
          <w:szCs w:val="24"/>
        </w:rPr>
      </w:pPr>
    </w:p>
    <w:p w14:paraId="5565CA2B" w14:textId="3D09C9DC" w:rsidR="006B2458" w:rsidRDefault="006B2458" w:rsidP="00D14356">
      <w:pPr>
        <w:jc w:val="both"/>
        <w:rPr>
          <w:rFonts w:ascii="Times New Roman" w:hAnsi="Times New Roman" w:cs="Times New Roman"/>
          <w:sz w:val="24"/>
          <w:szCs w:val="24"/>
        </w:rPr>
      </w:pPr>
    </w:p>
    <w:p w14:paraId="3B91C886" w14:textId="62C6A115" w:rsidR="006B2458" w:rsidRDefault="006B2458" w:rsidP="00D14356">
      <w:pPr>
        <w:jc w:val="both"/>
        <w:rPr>
          <w:rFonts w:ascii="Times New Roman" w:hAnsi="Times New Roman" w:cs="Times New Roman"/>
          <w:sz w:val="24"/>
          <w:szCs w:val="24"/>
        </w:rPr>
      </w:pPr>
    </w:p>
    <w:p w14:paraId="791E8BC0" w14:textId="23E43EE3" w:rsidR="006B2458" w:rsidRDefault="006B2458" w:rsidP="00D14356">
      <w:pPr>
        <w:jc w:val="both"/>
        <w:rPr>
          <w:rFonts w:ascii="Times New Roman" w:hAnsi="Times New Roman" w:cs="Times New Roman"/>
          <w:sz w:val="24"/>
          <w:szCs w:val="24"/>
        </w:rPr>
      </w:pPr>
    </w:p>
    <w:p w14:paraId="064D40F1" w14:textId="5CC1130C" w:rsidR="006B2458" w:rsidRDefault="006B2458" w:rsidP="00D14356">
      <w:pPr>
        <w:jc w:val="both"/>
        <w:rPr>
          <w:rFonts w:ascii="Times New Roman" w:hAnsi="Times New Roman" w:cs="Times New Roman"/>
          <w:sz w:val="24"/>
          <w:szCs w:val="24"/>
        </w:rPr>
      </w:pPr>
    </w:p>
    <w:p w14:paraId="7604A7B8" w14:textId="2BA3416B" w:rsidR="006B2458" w:rsidRDefault="006B2458" w:rsidP="00D14356">
      <w:pPr>
        <w:jc w:val="both"/>
        <w:rPr>
          <w:rFonts w:ascii="Times New Roman" w:hAnsi="Times New Roman" w:cs="Times New Roman"/>
          <w:sz w:val="24"/>
          <w:szCs w:val="24"/>
        </w:rPr>
      </w:pPr>
    </w:p>
    <w:p w14:paraId="31117E36" w14:textId="0723BD61" w:rsidR="006B2458" w:rsidRDefault="006B2458" w:rsidP="00D14356">
      <w:pPr>
        <w:jc w:val="both"/>
        <w:rPr>
          <w:rFonts w:ascii="Times New Roman" w:hAnsi="Times New Roman" w:cs="Times New Roman"/>
          <w:sz w:val="24"/>
          <w:szCs w:val="24"/>
        </w:rPr>
      </w:pPr>
    </w:p>
    <w:p w14:paraId="4FBBB3E6" w14:textId="0FDB9446" w:rsidR="00D74A43" w:rsidRDefault="00D74A43" w:rsidP="00D74A43">
      <w:pPr>
        <w:rPr>
          <w:rFonts w:ascii="Times New Roman" w:hAnsi="Times New Roman" w:cs="Times New Roman"/>
          <w:sz w:val="24"/>
          <w:szCs w:val="24"/>
        </w:rPr>
      </w:pPr>
    </w:p>
    <w:p w14:paraId="75D401A4" w14:textId="77777777" w:rsidR="001E1EBF" w:rsidRDefault="001E1EBF" w:rsidP="00D74A43">
      <w:pPr>
        <w:rPr>
          <w:rFonts w:ascii="Times New Roman" w:hAnsi="Times New Roman" w:cs="Times New Roman"/>
          <w:b/>
          <w:bCs/>
          <w:sz w:val="32"/>
          <w:szCs w:val="32"/>
          <w:u w:val="single"/>
        </w:rPr>
      </w:pPr>
    </w:p>
    <w:p w14:paraId="78F28C5D" w14:textId="3A191779" w:rsidR="00AF5201" w:rsidRPr="00925A58" w:rsidRDefault="00ED12B6" w:rsidP="00FA2E2C">
      <w:pPr>
        <w:pStyle w:val="Prrafodelista"/>
        <w:numPr>
          <w:ilvl w:val="0"/>
          <w:numId w:val="36"/>
        </w:numPr>
        <w:jc w:val="center"/>
        <w:rPr>
          <w:rFonts w:ascii="Times New Roman" w:hAnsi="Times New Roman" w:cs="Times New Roman"/>
          <w:b/>
          <w:bCs/>
          <w:sz w:val="32"/>
          <w:szCs w:val="32"/>
        </w:rPr>
      </w:pPr>
      <w:r w:rsidRPr="00925A58">
        <w:rPr>
          <w:rFonts w:ascii="Times New Roman" w:hAnsi="Times New Roman" w:cs="Times New Roman"/>
          <w:b/>
          <w:bCs/>
          <w:sz w:val="32"/>
          <w:szCs w:val="32"/>
        </w:rPr>
        <w:lastRenderedPageBreak/>
        <w:t>A</w:t>
      </w:r>
      <w:r w:rsidR="002A2EA9" w:rsidRPr="00925A58">
        <w:rPr>
          <w:rFonts w:ascii="Times New Roman" w:hAnsi="Times New Roman" w:cs="Times New Roman"/>
          <w:b/>
          <w:bCs/>
          <w:sz w:val="32"/>
          <w:szCs w:val="32"/>
        </w:rPr>
        <w:t xml:space="preserve">NTECEDENTES </w:t>
      </w:r>
    </w:p>
    <w:p w14:paraId="74EADC86" w14:textId="5AFD18B0" w:rsidR="00AF5201" w:rsidRDefault="00AF5201" w:rsidP="000819A6">
      <w:pPr>
        <w:pStyle w:val="Sinespaciado"/>
        <w:jc w:val="both"/>
        <w:rPr>
          <w:rFonts w:ascii="Times New Roman" w:hAnsi="Times New Roman" w:cs="Times New Roman"/>
          <w:sz w:val="24"/>
          <w:szCs w:val="24"/>
        </w:rPr>
      </w:pPr>
      <w:r>
        <w:rPr>
          <w:rFonts w:ascii="Times New Roman" w:hAnsi="Times New Roman" w:cs="Times New Roman"/>
          <w:sz w:val="24"/>
          <w:szCs w:val="24"/>
        </w:rPr>
        <w:tab/>
      </w:r>
      <w:r w:rsidR="00C72207">
        <w:rPr>
          <w:rFonts w:ascii="Times New Roman" w:hAnsi="Times New Roman" w:cs="Times New Roman"/>
          <w:sz w:val="24"/>
          <w:szCs w:val="24"/>
        </w:rPr>
        <w:t>Si bien la automatización existe desde las primeras revoluciones industriales, se considera que la automatización a través de medios digitales comenzó ju</w:t>
      </w:r>
      <w:r w:rsidR="003D1864">
        <w:rPr>
          <w:rFonts w:ascii="Times New Roman" w:hAnsi="Times New Roman" w:cs="Times New Roman"/>
          <w:sz w:val="24"/>
          <w:szCs w:val="24"/>
        </w:rPr>
        <w:t>s</w:t>
      </w:r>
      <w:r w:rsidR="00C72207">
        <w:rPr>
          <w:rFonts w:ascii="Times New Roman" w:hAnsi="Times New Roman" w:cs="Times New Roman"/>
          <w:sz w:val="24"/>
          <w:szCs w:val="24"/>
        </w:rPr>
        <w:t xml:space="preserve">to </w:t>
      </w:r>
      <w:r w:rsidR="006B2860">
        <w:rPr>
          <w:rFonts w:ascii="Times New Roman" w:hAnsi="Times New Roman" w:cs="Times New Roman"/>
          <w:sz w:val="24"/>
          <w:szCs w:val="24"/>
        </w:rPr>
        <w:t>en</w:t>
      </w:r>
      <w:r w:rsidR="00C72207">
        <w:rPr>
          <w:rFonts w:ascii="Times New Roman" w:hAnsi="Times New Roman" w:cs="Times New Roman"/>
          <w:sz w:val="24"/>
          <w:szCs w:val="24"/>
        </w:rPr>
        <w:t xml:space="preserve"> la tercera revolución industrial o revolución digital en la segunda mitad del siglo XX. Uno de los paralelismos más fuertes que encuentro en la visión que se tiene sobre la automatización a través de medios digitales en sus orígenes respecto a mi proyecto es que</w:t>
      </w:r>
      <w:r w:rsidR="000D61BD">
        <w:rPr>
          <w:rFonts w:ascii="Times New Roman" w:hAnsi="Times New Roman" w:cs="Times New Roman"/>
          <w:sz w:val="24"/>
          <w:szCs w:val="24"/>
        </w:rPr>
        <w:t xml:space="preserve"> se</w:t>
      </w:r>
      <w:r w:rsidR="00C72207">
        <w:rPr>
          <w:rFonts w:ascii="Times New Roman" w:hAnsi="Times New Roman" w:cs="Times New Roman"/>
          <w:sz w:val="24"/>
          <w:szCs w:val="24"/>
        </w:rPr>
        <w:t xml:space="preserve"> dice </w:t>
      </w:r>
      <w:r w:rsidR="006B2860">
        <w:rPr>
          <w:rFonts w:ascii="Times New Roman" w:hAnsi="Times New Roman" w:cs="Times New Roman"/>
          <w:sz w:val="24"/>
          <w:szCs w:val="24"/>
        </w:rPr>
        <w:t xml:space="preserve">que </w:t>
      </w:r>
      <w:r w:rsidR="00C72207" w:rsidRPr="00C72207">
        <w:rPr>
          <w:rFonts w:ascii="Times New Roman" w:hAnsi="Times New Roman" w:cs="Times New Roman"/>
          <w:sz w:val="24"/>
          <w:szCs w:val="24"/>
        </w:rPr>
        <w:t>las personas son generadoras y consumidoras</w:t>
      </w:r>
      <w:r w:rsidR="00C72207">
        <w:rPr>
          <w:rFonts w:ascii="Times New Roman" w:hAnsi="Times New Roman" w:cs="Times New Roman"/>
          <w:sz w:val="24"/>
          <w:szCs w:val="24"/>
        </w:rPr>
        <w:t xml:space="preserve"> </w:t>
      </w:r>
      <w:r w:rsidR="00C72207" w:rsidRPr="00C72207">
        <w:rPr>
          <w:rFonts w:ascii="Times New Roman" w:hAnsi="Times New Roman" w:cs="Times New Roman"/>
          <w:sz w:val="24"/>
          <w:szCs w:val="24"/>
        </w:rPr>
        <w:t>de información</w:t>
      </w:r>
      <w:r w:rsidR="00C72207">
        <w:rPr>
          <w:rFonts w:ascii="Times New Roman" w:hAnsi="Times New Roman" w:cs="Times New Roman"/>
          <w:sz w:val="24"/>
          <w:szCs w:val="24"/>
        </w:rPr>
        <w:t xml:space="preserve">. Durante los inicios del siglo XXI se considera que comienza la 4 revolución industrial y claro la automatización cambio junto </w:t>
      </w:r>
      <w:r w:rsidR="006B2860">
        <w:rPr>
          <w:rFonts w:ascii="Times New Roman" w:hAnsi="Times New Roman" w:cs="Times New Roman"/>
          <w:sz w:val="24"/>
          <w:szCs w:val="24"/>
        </w:rPr>
        <w:t>con</w:t>
      </w:r>
      <w:r w:rsidR="00C72207">
        <w:rPr>
          <w:rFonts w:ascii="Times New Roman" w:hAnsi="Times New Roman" w:cs="Times New Roman"/>
          <w:sz w:val="24"/>
          <w:szCs w:val="24"/>
        </w:rPr>
        <w:t xml:space="preserve"> esta revolución, ahora con el internet siendo parte clave en prácticamente todos los aspectos de la humanidad, el concepto de automatización encontró posibilidades muy altas, las personas seguían generando y consumiendo la información, pero ahora esa información ya podía ser compartida instantáneamente con quien sea, almacenada e incluso debatida.</w:t>
      </w:r>
      <w:r w:rsidR="006B2860">
        <w:rPr>
          <w:rFonts w:ascii="Times New Roman" w:hAnsi="Times New Roman" w:cs="Times New Roman"/>
          <w:sz w:val="24"/>
          <w:szCs w:val="24"/>
        </w:rPr>
        <w:t xml:space="preserve"> </w:t>
      </w:r>
      <w:r w:rsidR="006B2860" w:rsidRPr="006B2860">
        <w:rPr>
          <w:rFonts w:ascii="Times New Roman" w:hAnsi="Times New Roman" w:cs="Times New Roman"/>
          <w:sz w:val="24"/>
          <w:szCs w:val="24"/>
        </w:rPr>
        <w:t>La llamada cuarta revolución industrial es denominada también como industria 4.0</w:t>
      </w:r>
      <w:r w:rsidR="006B2860">
        <w:rPr>
          <w:rFonts w:ascii="Times New Roman" w:hAnsi="Times New Roman" w:cs="Times New Roman"/>
          <w:sz w:val="24"/>
          <w:szCs w:val="24"/>
        </w:rPr>
        <w:t xml:space="preserve">, la cual es la que vivimos actualmente, se caracteriza por la </w:t>
      </w:r>
      <w:r w:rsidR="006B2860" w:rsidRPr="006B2860">
        <w:rPr>
          <w:rFonts w:ascii="Times New Roman" w:hAnsi="Times New Roman" w:cs="Times New Roman"/>
          <w:sz w:val="24"/>
          <w:szCs w:val="24"/>
        </w:rPr>
        <w:t>digitalización de los sistemas de</w:t>
      </w:r>
      <w:r w:rsidR="006B2860">
        <w:rPr>
          <w:rFonts w:ascii="Times New Roman" w:hAnsi="Times New Roman" w:cs="Times New Roman"/>
          <w:sz w:val="24"/>
          <w:szCs w:val="24"/>
        </w:rPr>
        <w:t xml:space="preserve"> </w:t>
      </w:r>
      <w:r w:rsidR="006B2860" w:rsidRPr="006B2860">
        <w:rPr>
          <w:rFonts w:ascii="Times New Roman" w:hAnsi="Times New Roman" w:cs="Times New Roman"/>
          <w:sz w:val="24"/>
          <w:szCs w:val="24"/>
        </w:rPr>
        <w:t>producción o reindustrialización.</w:t>
      </w:r>
      <w:r w:rsidR="006B2860">
        <w:rPr>
          <w:rFonts w:ascii="Times New Roman" w:hAnsi="Times New Roman" w:cs="Times New Roman"/>
          <w:sz w:val="24"/>
          <w:szCs w:val="24"/>
        </w:rPr>
        <w:t xml:space="preserve"> Si bien no todas las industrias o empresas lo ven de la misma manera, muchas consideran que la tecnología es la que tiene que adaptarse a la industria que planea ayudar y evolucionarla desde ahí y no la industria adaptarse a la tecnología, opinión la cual comparto.</w:t>
      </w:r>
      <w:r w:rsidR="000D61BD">
        <w:rPr>
          <w:rFonts w:ascii="Times New Roman" w:hAnsi="Times New Roman" w:cs="Times New Roman"/>
          <w:sz w:val="24"/>
          <w:szCs w:val="24"/>
        </w:rPr>
        <w:t xml:space="preserve"> </w:t>
      </w:r>
      <w:r w:rsidR="006B2860">
        <w:rPr>
          <w:rFonts w:ascii="Times New Roman" w:hAnsi="Times New Roman" w:cs="Times New Roman"/>
          <w:sz w:val="24"/>
          <w:szCs w:val="24"/>
        </w:rPr>
        <w:t xml:space="preserve">¿Por qué la mención de los orígenes de la automatización a través de medios digitales es relevante? El ambiente que encontré cuando comencé mi proyecto era uno muy ajenos a conceptos como </w:t>
      </w:r>
      <w:r w:rsidR="006056B4">
        <w:rPr>
          <w:rFonts w:ascii="Times New Roman" w:hAnsi="Times New Roman" w:cs="Times New Roman"/>
          <w:sz w:val="24"/>
          <w:szCs w:val="24"/>
        </w:rPr>
        <w:t xml:space="preserve">al desarrollo </w:t>
      </w:r>
      <w:r w:rsidR="00233A0E">
        <w:rPr>
          <w:rFonts w:ascii="Times New Roman" w:hAnsi="Times New Roman" w:cs="Times New Roman"/>
          <w:sz w:val="24"/>
          <w:szCs w:val="24"/>
        </w:rPr>
        <w:t>móvil</w:t>
      </w:r>
      <w:r w:rsidR="006B2860">
        <w:rPr>
          <w:rFonts w:ascii="Times New Roman" w:hAnsi="Times New Roman" w:cs="Times New Roman"/>
          <w:sz w:val="24"/>
          <w:szCs w:val="24"/>
        </w:rPr>
        <w:t xml:space="preserve">, automatización y metodologías </w:t>
      </w:r>
      <w:r w:rsidR="00AB61BC">
        <w:rPr>
          <w:rFonts w:ascii="Times New Roman" w:hAnsi="Times New Roman" w:cs="Times New Roman"/>
          <w:sz w:val="24"/>
          <w:szCs w:val="24"/>
        </w:rPr>
        <w:t>á</w:t>
      </w:r>
      <w:r w:rsidR="006B2860">
        <w:rPr>
          <w:rFonts w:ascii="Times New Roman" w:hAnsi="Times New Roman" w:cs="Times New Roman"/>
          <w:sz w:val="24"/>
          <w:szCs w:val="24"/>
        </w:rPr>
        <w:t>giles</w:t>
      </w:r>
      <w:r w:rsidR="00220390">
        <w:rPr>
          <w:rFonts w:ascii="Times New Roman" w:hAnsi="Times New Roman" w:cs="Times New Roman"/>
          <w:sz w:val="24"/>
          <w:szCs w:val="24"/>
        </w:rPr>
        <w:t xml:space="preserve"> para llevarlos a cabo </w:t>
      </w:r>
      <w:r w:rsidR="00AB61BC">
        <w:rPr>
          <w:rFonts w:ascii="Times New Roman" w:hAnsi="Times New Roman" w:cs="Times New Roman"/>
          <w:sz w:val="24"/>
          <w:szCs w:val="24"/>
        </w:rPr>
        <w:t>e</w:t>
      </w:r>
      <w:r w:rsidR="00220390">
        <w:rPr>
          <w:rFonts w:ascii="Times New Roman" w:hAnsi="Times New Roman" w:cs="Times New Roman"/>
          <w:sz w:val="24"/>
          <w:szCs w:val="24"/>
        </w:rPr>
        <w:t>fectivamente</w:t>
      </w:r>
      <w:r w:rsidR="006B2860">
        <w:rPr>
          <w:rFonts w:ascii="Times New Roman" w:hAnsi="Times New Roman" w:cs="Times New Roman"/>
          <w:sz w:val="24"/>
          <w:szCs w:val="24"/>
        </w:rPr>
        <w:t>. Me fue de gran ayuda comprender como estos conceptos lograron adaptarse a otras industrias que igualmente eran ajenas a ellos</w:t>
      </w:r>
      <w:r w:rsidR="000D61BD">
        <w:rPr>
          <w:rFonts w:ascii="Times New Roman" w:hAnsi="Times New Roman" w:cs="Times New Roman"/>
          <w:sz w:val="24"/>
          <w:szCs w:val="24"/>
        </w:rPr>
        <w:t xml:space="preserve"> a través de los años</w:t>
      </w:r>
      <w:r w:rsidR="006B2860">
        <w:rPr>
          <w:rFonts w:ascii="Times New Roman" w:hAnsi="Times New Roman" w:cs="Times New Roman"/>
          <w:sz w:val="24"/>
          <w:szCs w:val="24"/>
        </w:rPr>
        <w:t>.</w:t>
      </w:r>
      <w:r w:rsidR="000D61BD">
        <w:rPr>
          <w:rFonts w:ascii="Times New Roman" w:hAnsi="Times New Roman" w:cs="Times New Roman"/>
          <w:sz w:val="24"/>
          <w:szCs w:val="24"/>
        </w:rPr>
        <w:t xml:space="preserve"> </w:t>
      </w:r>
      <w:r w:rsidR="006B2860">
        <w:rPr>
          <w:rFonts w:ascii="Times New Roman" w:hAnsi="Times New Roman" w:cs="Times New Roman"/>
          <w:sz w:val="24"/>
          <w:szCs w:val="24"/>
        </w:rPr>
        <w:t xml:space="preserve"> </w:t>
      </w:r>
    </w:p>
    <w:p w14:paraId="223058CF" w14:textId="33CBB506" w:rsidR="000819A6" w:rsidRDefault="000819A6" w:rsidP="000819A6">
      <w:pPr>
        <w:pStyle w:val="Sinespaciado"/>
        <w:jc w:val="both"/>
        <w:rPr>
          <w:rFonts w:ascii="Times New Roman" w:hAnsi="Times New Roman" w:cs="Times New Roman"/>
          <w:sz w:val="24"/>
          <w:szCs w:val="24"/>
        </w:rPr>
      </w:pPr>
    </w:p>
    <w:p w14:paraId="28EC6705" w14:textId="2975626B" w:rsidR="000819A6" w:rsidRDefault="000819A6" w:rsidP="000819A6">
      <w:pPr>
        <w:pStyle w:val="Sinespaciado"/>
        <w:jc w:val="both"/>
        <w:rPr>
          <w:rFonts w:ascii="Times New Roman" w:hAnsi="Times New Roman" w:cs="Times New Roman"/>
          <w:sz w:val="24"/>
          <w:szCs w:val="24"/>
        </w:rPr>
      </w:pPr>
      <w:r>
        <w:rPr>
          <w:rFonts w:ascii="Times New Roman" w:hAnsi="Times New Roman" w:cs="Times New Roman"/>
          <w:sz w:val="24"/>
          <w:szCs w:val="24"/>
        </w:rPr>
        <w:tab/>
        <w:t xml:space="preserve">Dentro del ambiente aeroportuario aerolíneas como Jet </w:t>
      </w:r>
      <w:r w:rsidR="00AB61BC">
        <w:rPr>
          <w:rFonts w:ascii="Times New Roman" w:hAnsi="Times New Roman" w:cs="Times New Roman"/>
          <w:sz w:val="24"/>
          <w:szCs w:val="24"/>
        </w:rPr>
        <w:t>B</w:t>
      </w:r>
      <w:r>
        <w:rPr>
          <w:rFonts w:ascii="Times New Roman" w:hAnsi="Times New Roman" w:cs="Times New Roman"/>
          <w:sz w:val="24"/>
          <w:szCs w:val="24"/>
        </w:rPr>
        <w:t xml:space="preserve">lue ya usan medios digitales para automatizar mucho de sus procesos de extracción y almacenamientos de datos, curiosamente ellos utilizaron el mismo motor de desarrollo el cual yo </w:t>
      </w:r>
      <w:r w:rsidR="00FC287F">
        <w:rPr>
          <w:rFonts w:ascii="Times New Roman" w:hAnsi="Times New Roman" w:cs="Times New Roman"/>
          <w:sz w:val="24"/>
          <w:szCs w:val="24"/>
        </w:rPr>
        <w:t>usé, Power</w:t>
      </w:r>
      <w:r>
        <w:rPr>
          <w:rFonts w:ascii="Times New Roman" w:hAnsi="Times New Roman" w:cs="Times New Roman"/>
          <w:sz w:val="24"/>
          <w:szCs w:val="24"/>
        </w:rPr>
        <w:t xml:space="preserve"> apps. Por otro lado, otras aerolíneas han tenido que aplicar metodologías </w:t>
      </w:r>
      <w:r w:rsidR="00AB61BC">
        <w:rPr>
          <w:rFonts w:ascii="Times New Roman" w:hAnsi="Times New Roman" w:cs="Times New Roman"/>
          <w:sz w:val="24"/>
          <w:szCs w:val="24"/>
        </w:rPr>
        <w:t>á</w:t>
      </w:r>
      <w:r>
        <w:rPr>
          <w:rFonts w:ascii="Times New Roman" w:hAnsi="Times New Roman" w:cs="Times New Roman"/>
          <w:sz w:val="24"/>
          <w:szCs w:val="24"/>
        </w:rPr>
        <w:t>giles en su día a día para compensar las bajas de personal y recursos económicos que ha traído el covid-19</w:t>
      </w:r>
      <w:r w:rsidR="00101CCC">
        <w:rPr>
          <w:rFonts w:ascii="Times New Roman" w:hAnsi="Times New Roman" w:cs="Times New Roman"/>
          <w:sz w:val="24"/>
          <w:szCs w:val="24"/>
        </w:rPr>
        <w:t>. Como describe Patrick Edmond (d</w:t>
      </w:r>
      <w:r w:rsidR="00101CCC" w:rsidRPr="00101CCC">
        <w:rPr>
          <w:rFonts w:ascii="Times New Roman" w:hAnsi="Times New Roman" w:cs="Times New Roman"/>
          <w:sz w:val="24"/>
          <w:szCs w:val="24"/>
        </w:rPr>
        <w:t xml:space="preserve">irector General de Altair </w:t>
      </w:r>
      <w:commentRangeStart w:id="18"/>
      <w:r w:rsidR="00101CCC" w:rsidRPr="00101CCC">
        <w:rPr>
          <w:rFonts w:ascii="Times New Roman" w:hAnsi="Times New Roman" w:cs="Times New Roman"/>
          <w:sz w:val="24"/>
          <w:szCs w:val="24"/>
        </w:rPr>
        <w:t>Advisory</w:t>
      </w:r>
      <w:commentRangeEnd w:id="18"/>
      <w:r w:rsidR="00AB61BC">
        <w:rPr>
          <w:rStyle w:val="Refdecomentario"/>
        </w:rPr>
        <w:commentReference w:id="18"/>
      </w:r>
      <w:r w:rsidR="00101CCC">
        <w:rPr>
          <w:rFonts w:ascii="Times New Roman" w:hAnsi="Times New Roman" w:cs="Times New Roman"/>
          <w:sz w:val="24"/>
          <w:szCs w:val="24"/>
        </w:rPr>
        <w:t xml:space="preserve">), las aerolíneas, aeropuertos y empresas como Laats deben prepararse para un escenario incierto y volátil, </w:t>
      </w:r>
      <w:r w:rsidR="00101CCC" w:rsidRPr="00101CCC">
        <w:rPr>
          <w:rFonts w:ascii="Times New Roman" w:hAnsi="Times New Roman" w:cs="Times New Roman"/>
          <w:i/>
          <w:iCs/>
          <w:sz w:val="24"/>
          <w:szCs w:val="24"/>
        </w:rPr>
        <w:t>“</w:t>
      </w:r>
      <w:r w:rsidR="00101CCC">
        <w:rPr>
          <w:rFonts w:ascii="Times New Roman" w:hAnsi="Times New Roman" w:cs="Times New Roman"/>
          <w:i/>
          <w:iCs/>
          <w:sz w:val="24"/>
          <w:szCs w:val="24"/>
        </w:rPr>
        <w:t xml:space="preserve">Agile” </w:t>
      </w:r>
      <w:r w:rsidR="00101CCC">
        <w:rPr>
          <w:rFonts w:ascii="Times New Roman" w:hAnsi="Times New Roman" w:cs="Times New Roman"/>
          <w:sz w:val="24"/>
          <w:szCs w:val="24"/>
        </w:rPr>
        <w:t xml:space="preserve">sin bien es un concepto </w:t>
      </w:r>
      <w:r w:rsidR="000D61BD">
        <w:rPr>
          <w:rFonts w:ascii="Times New Roman" w:hAnsi="Times New Roman" w:cs="Times New Roman"/>
          <w:sz w:val="24"/>
          <w:szCs w:val="24"/>
        </w:rPr>
        <w:t>más</w:t>
      </w:r>
      <w:r w:rsidR="00101CCC">
        <w:rPr>
          <w:rFonts w:ascii="Times New Roman" w:hAnsi="Times New Roman" w:cs="Times New Roman"/>
          <w:sz w:val="24"/>
          <w:szCs w:val="24"/>
        </w:rPr>
        <w:t xml:space="preserve"> relacionado con el desarrollo de software, sus principios pueden ser adaptados al manejo de trabajo de las aerolíneas y aeropuertos, usándolo para manejar </w:t>
      </w:r>
      <w:r w:rsidR="000D61BD">
        <w:rPr>
          <w:rFonts w:ascii="Times New Roman" w:hAnsi="Times New Roman" w:cs="Times New Roman"/>
          <w:sz w:val="24"/>
          <w:szCs w:val="24"/>
        </w:rPr>
        <w:t>más</w:t>
      </w:r>
      <w:r w:rsidR="00101CCC">
        <w:rPr>
          <w:rFonts w:ascii="Times New Roman" w:hAnsi="Times New Roman" w:cs="Times New Roman"/>
          <w:sz w:val="24"/>
          <w:szCs w:val="24"/>
        </w:rPr>
        <w:t xml:space="preserve"> inteligente</w:t>
      </w:r>
      <w:r w:rsidR="006056B4">
        <w:rPr>
          <w:rFonts w:ascii="Times New Roman" w:hAnsi="Times New Roman" w:cs="Times New Roman"/>
          <w:sz w:val="24"/>
          <w:szCs w:val="24"/>
        </w:rPr>
        <w:t>mente</w:t>
      </w:r>
      <w:r w:rsidR="00101CCC">
        <w:rPr>
          <w:rFonts w:ascii="Times New Roman" w:hAnsi="Times New Roman" w:cs="Times New Roman"/>
          <w:sz w:val="24"/>
          <w:szCs w:val="24"/>
        </w:rPr>
        <w:t xml:space="preserve"> el proceso de manejos de tareas, por ejemplo la metodología </w:t>
      </w:r>
      <w:r w:rsidR="00101CCC">
        <w:rPr>
          <w:rFonts w:ascii="Times New Roman" w:hAnsi="Times New Roman" w:cs="Times New Roman"/>
          <w:i/>
          <w:iCs/>
          <w:sz w:val="24"/>
          <w:szCs w:val="24"/>
        </w:rPr>
        <w:t>“</w:t>
      </w:r>
      <w:r w:rsidR="0024646D">
        <w:rPr>
          <w:rFonts w:ascii="Times New Roman" w:hAnsi="Times New Roman" w:cs="Times New Roman"/>
          <w:i/>
          <w:iCs/>
          <w:sz w:val="24"/>
          <w:szCs w:val="24"/>
        </w:rPr>
        <w:t>Kanban</w:t>
      </w:r>
      <w:r w:rsidR="00101CCC">
        <w:rPr>
          <w:rFonts w:ascii="Times New Roman" w:hAnsi="Times New Roman" w:cs="Times New Roman"/>
          <w:i/>
          <w:iCs/>
          <w:sz w:val="24"/>
          <w:szCs w:val="24"/>
        </w:rPr>
        <w:t xml:space="preserve">” </w:t>
      </w:r>
      <w:r w:rsidR="00101CCC">
        <w:rPr>
          <w:rFonts w:ascii="Times New Roman" w:hAnsi="Times New Roman" w:cs="Times New Roman"/>
          <w:sz w:val="24"/>
          <w:szCs w:val="24"/>
        </w:rPr>
        <w:t xml:space="preserve">en donde las tareas </w:t>
      </w:r>
      <w:r w:rsidR="0024646D">
        <w:rPr>
          <w:rFonts w:ascii="Times New Roman" w:hAnsi="Times New Roman" w:cs="Times New Roman"/>
          <w:sz w:val="24"/>
          <w:szCs w:val="24"/>
        </w:rPr>
        <w:t>se van resolviendo siguiendo un orden de importancia y tiempo</w:t>
      </w:r>
      <w:r w:rsidR="00FC287F">
        <w:rPr>
          <w:rFonts w:ascii="Times New Roman" w:hAnsi="Times New Roman" w:cs="Times New Roman"/>
          <w:sz w:val="24"/>
          <w:szCs w:val="24"/>
        </w:rPr>
        <w:t xml:space="preserve">, pueden ser de gran utilidad para no bajar más la productividad según </w:t>
      </w:r>
      <w:r w:rsidR="0024646D">
        <w:rPr>
          <w:rFonts w:ascii="Times New Roman" w:hAnsi="Times New Roman" w:cs="Times New Roman"/>
          <w:sz w:val="24"/>
          <w:szCs w:val="24"/>
        </w:rPr>
        <w:t>Edmond.</w:t>
      </w:r>
      <w:r w:rsidR="00FC287F">
        <w:rPr>
          <w:rFonts w:ascii="Times New Roman" w:hAnsi="Times New Roman" w:cs="Times New Roman"/>
          <w:sz w:val="24"/>
          <w:szCs w:val="24"/>
        </w:rPr>
        <w:t xml:space="preserve"> </w:t>
      </w:r>
      <w:hyperlink w:anchor="Referencia9" w:history="1">
        <w:r w:rsidR="00A8105F" w:rsidRPr="00A8105F">
          <w:rPr>
            <w:rStyle w:val="Hipervnculo"/>
            <w:rFonts w:ascii="Times New Roman" w:hAnsi="Times New Roman" w:cs="Times New Roman"/>
            <w:sz w:val="24"/>
            <w:szCs w:val="24"/>
          </w:rPr>
          <w:t>[9]</w:t>
        </w:r>
      </w:hyperlink>
      <w:r w:rsidR="00A8105F">
        <w:rPr>
          <w:rFonts w:ascii="Times New Roman" w:hAnsi="Times New Roman" w:cs="Times New Roman"/>
          <w:sz w:val="24"/>
          <w:szCs w:val="24"/>
        </w:rPr>
        <w:t xml:space="preserve"> </w:t>
      </w:r>
      <w:r w:rsidR="00FC287F">
        <w:rPr>
          <w:rFonts w:ascii="Times New Roman" w:hAnsi="Times New Roman" w:cs="Times New Roman"/>
          <w:sz w:val="24"/>
          <w:szCs w:val="24"/>
        </w:rPr>
        <w:t>Aunque hay que recordar que el tiempo de experimentación ha sido poco puesto que, hasta la aparición de los efectos económicos de la pandemia, directo</w:t>
      </w:r>
      <w:r w:rsidR="002744A0">
        <w:rPr>
          <w:rFonts w:ascii="Times New Roman" w:hAnsi="Times New Roman" w:cs="Times New Roman"/>
          <w:sz w:val="24"/>
          <w:szCs w:val="24"/>
        </w:rPr>
        <w:t>res</w:t>
      </w:r>
      <w:r w:rsidR="00FC287F">
        <w:rPr>
          <w:rFonts w:ascii="Times New Roman" w:hAnsi="Times New Roman" w:cs="Times New Roman"/>
          <w:sz w:val="24"/>
          <w:szCs w:val="24"/>
        </w:rPr>
        <w:t xml:space="preserve"> como Patrick decidieron considerar estas metodologías en sus trabajos, lo que quiero decir con esto es que es muy temprano para afirmar que fue un éxito aplicar las metodologías agiles a los procesos de aeronáutica</w:t>
      </w:r>
      <w:r w:rsidR="002744A0">
        <w:rPr>
          <w:rFonts w:ascii="Times New Roman" w:hAnsi="Times New Roman" w:cs="Times New Roman"/>
          <w:sz w:val="24"/>
          <w:szCs w:val="24"/>
        </w:rPr>
        <w:t xml:space="preserve">, para poder concluir correctamente sobre esto se deberían esperar varios años </w:t>
      </w:r>
      <w:r w:rsidR="00AB61BC">
        <w:rPr>
          <w:rFonts w:ascii="Times New Roman" w:hAnsi="Times New Roman" w:cs="Times New Roman"/>
          <w:sz w:val="24"/>
          <w:szCs w:val="24"/>
        </w:rPr>
        <w:t>más</w:t>
      </w:r>
      <w:r w:rsidR="002744A0">
        <w:rPr>
          <w:rFonts w:ascii="Times New Roman" w:hAnsi="Times New Roman" w:cs="Times New Roman"/>
          <w:sz w:val="24"/>
          <w:szCs w:val="24"/>
        </w:rPr>
        <w:t xml:space="preserve"> al futuro y analizar cómo ha ido evolucionando la situación hasta ese momento. </w:t>
      </w:r>
    </w:p>
    <w:p w14:paraId="58468E66" w14:textId="25D1D179" w:rsidR="007116B9" w:rsidRDefault="007116B9" w:rsidP="000819A6">
      <w:pPr>
        <w:pStyle w:val="Sinespaciado"/>
        <w:jc w:val="both"/>
        <w:rPr>
          <w:rFonts w:ascii="Times New Roman" w:hAnsi="Times New Roman" w:cs="Times New Roman"/>
          <w:sz w:val="24"/>
          <w:szCs w:val="24"/>
        </w:rPr>
      </w:pPr>
    </w:p>
    <w:p w14:paraId="7D5DD071" w14:textId="16430D50" w:rsidR="007116B9" w:rsidRDefault="007116B9" w:rsidP="006056B4">
      <w:pPr>
        <w:pStyle w:val="Sinespaciado"/>
        <w:ind w:firstLine="708"/>
        <w:jc w:val="both"/>
        <w:rPr>
          <w:rFonts w:ascii="Times New Roman" w:hAnsi="Times New Roman" w:cs="Times New Roman"/>
          <w:sz w:val="24"/>
          <w:szCs w:val="24"/>
        </w:rPr>
      </w:pPr>
      <w:r>
        <w:rPr>
          <w:rFonts w:ascii="Times New Roman" w:hAnsi="Times New Roman" w:cs="Times New Roman"/>
          <w:sz w:val="24"/>
          <w:szCs w:val="24"/>
        </w:rPr>
        <w:t xml:space="preserve">En el aeropuerto de Heathrow en Inglaterra existe un caso de éxito con Power apps y la aplicación de la automatización de procesos, </w:t>
      </w:r>
      <w:r w:rsidRPr="007116B9">
        <w:rPr>
          <w:rFonts w:ascii="Times New Roman" w:hAnsi="Times New Roman" w:cs="Times New Roman"/>
          <w:sz w:val="24"/>
          <w:szCs w:val="24"/>
        </w:rPr>
        <w:t>Samit Saini</w:t>
      </w:r>
      <w:r>
        <w:rPr>
          <w:rFonts w:ascii="Times New Roman" w:hAnsi="Times New Roman" w:cs="Times New Roman"/>
          <w:sz w:val="24"/>
          <w:szCs w:val="24"/>
        </w:rPr>
        <w:t xml:space="preserve"> era un guardia de seguridad en dicho aeropuerto, él cuenta que gastaba mucho papel en su trabajo y que aparte </w:t>
      </w:r>
      <w:r w:rsidR="00AB61BC">
        <w:rPr>
          <w:rFonts w:ascii="Times New Roman" w:hAnsi="Times New Roman" w:cs="Times New Roman"/>
          <w:sz w:val="24"/>
          <w:szCs w:val="24"/>
        </w:rPr>
        <w:t>tenía</w:t>
      </w:r>
      <w:r>
        <w:rPr>
          <w:rFonts w:ascii="Times New Roman" w:hAnsi="Times New Roman" w:cs="Times New Roman"/>
          <w:sz w:val="24"/>
          <w:szCs w:val="24"/>
        </w:rPr>
        <w:t xml:space="preserve"> el </w:t>
      </w:r>
      <w:r>
        <w:rPr>
          <w:rFonts w:ascii="Times New Roman" w:hAnsi="Times New Roman" w:cs="Times New Roman"/>
          <w:sz w:val="24"/>
          <w:szCs w:val="24"/>
        </w:rPr>
        <w:lastRenderedPageBreak/>
        <w:t xml:space="preserve">problema de resolver las mismas </w:t>
      </w:r>
      <w:r w:rsidR="00772C37">
        <w:rPr>
          <w:rFonts w:ascii="Times New Roman" w:hAnsi="Times New Roman" w:cs="Times New Roman"/>
          <w:sz w:val="24"/>
          <w:szCs w:val="24"/>
        </w:rPr>
        <w:t xml:space="preserve">dudas </w:t>
      </w:r>
      <w:r>
        <w:rPr>
          <w:rFonts w:ascii="Times New Roman" w:hAnsi="Times New Roman" w:cs="Times New Roman"/>
          <w:sz w:val="24"/>
          <w:szCs w:val="24"/>
        </w:rPr>
        <w:t>todos los días a las diferentes personas que busca</w:t>
      </w:r>
      <w:r w:rsidR="00772C37">
        <w:rPr>
          <w:rFonts w:ascii="Times New Roman" w:hAnsi="Times New Roman" w:cs="Times New Roman"/>
          <w:sz w:val="24"/>
          <w:szCs w:val="24"/>
        </w:rPr>
        <w:t>ban</w:t>
      </w:r>
      <w:r>
        <w:rPr>
          <w:rFonts w:ascii="Times New Roman" w:hAnsi="Times New Roman" w:cs="Times New Roman"/>
          <w:sz w:val="24"/>
          <w:szCs w:val="24"/>
        </w:rPr>
        <w:t xml:space="preserve"> su ayuda, por lo que para el perdía muchas horas, finalmente Samit decidió implementar con power apps unas aplicaciones que hicieran esos trabajos por él, remplazar el papel por documentos </w:t>
      </w:r>
      <w:r w:rsidR="00772C37">
        <w:rPr>
          <w:rFonts w:ascii="Times New Roman" w:hAnsi="Times New Roman" w:cs="Times New Roman"/>
          <w:sz w:val="24"/>
          <w:szCs w:val="24"/>
        </w:rPr>
        <w:t>digitales</w:t>
      </w:r>
      <w:r>
        <w:rPr>
          <w:rFonts w:ascii="Times New Roman" w:hAnsi="Times New Roman" w:cs="Times New Roman"/>
          <w:sz w:val="24"/>
          <w:szCs w:val="24"/>
        </w:rPr>
        <w:t xml:space="preserve"> y crear una guía digital que responda esas preguntas repetitivas </w:t>
      </w:r>
      <w:r w:rsidR="00772C37">
        <w:rPr>
          <w:rFonts w:ascii="Times New Roman" w:hAnsi="Times New Roman" w:cs="Times New Roman"/>
          <w:sz w:val="24"/>
          <w:szCs w:val="24"/>
        </w:rPr>
        <w:t xml:space="preserve">de </w:t>
      </w:r>
      <w:r>
        <w:rPr>
          <w:rFonts w:ascii="Times New Roman" w:hAnsi="Times New Roman" w:cs="Times New Roman"/>
          <w:sz w:val="24"/>
          <w:szCs w:val="24"/>
        </w:rPr>
        <w:t>todos los días, finalmente tras el desarrollo de estas aplicaciones Samit cuenta que calcul</w:t>
      </w:r>
      <w:r w:rsidR="00AB61BC">
        <w:rPr>
          <w:rFonts w:ascii="Times New Roman" w:hAnsi="Times New Roman" w:cs="Times New Roman"/>
          <w:sz w:val="24"/>
          <w:szCs w:val="24"/>
        </w:rPr>
        <w:t>ó</w:t>
      </w:r>
      <w:r>
        <w:rPr>
          <w:rFonts w:ascii="Times New Roman" w:hAnsi="Times New Roman" w:cs="Times New Roman"/>
          <w:sz w:val="24"/>
          <w:szCs w:val="24"/>
        </w:rPr>
        <w:t xml:space="preserve"> que hasta </w:t>
      </w:r>
      <w:r w:rsidR="00772C37">
        <w:rPr>
          <w:rFonts w:ascii="Times New Roman" w:hAnsi="Times New Roman" w:cs="Times New Roman"/>
          <w:sz w:val="24"/>
          <w:szCs w:val="24"/>
        </w:rPr>
        <w:t xml:space="preserve">este punto </w:t>
      </w:r>
      <w:r w:rsidR="006056B4">
        <w:rPr>
          <w:rFonts w:ascii="Times New Roman" w:hAnsi="Times New Roman" w:cs="Times New Roman"/>
          <w:sz w:val="24"/>
          <w:szCs w:val="24"/>
        </w:rPr>
        <w:t xml:space="preserve">había ahorrado </w:t>
      </w:r>
      <w:r w:rsidR="00772C37">
        <w:rPr>
          <w:rFonts w:ascii="Times New Roman" w:hAnsi="Times New Roman" w:cs="Times New Roman"/>
          <w:sz w:val="24"/>
          <w:szCs w:val="24"/>
        </w:rPr>
        <w:t>11,000 hojas, 850 horas y 460,000 dólares en costos de potenciales aplicaciones.</w:t>
      </w:r>
      <w:r w:rsidR="00FE4CFA">
        <w:rPr>
          <w:rFonts w:ascii="Times New Roman" w:hAnsi="Times New Roman" w:cs="Times New Roman"/>
          <w:sz w:val="24"/>
          <w:szCs w:val="24"/>
        </w:rPr>
        <w:t xml:space="preserve"> </w:t>
      </w:r>
      <w:hyperlink w:anchor="Referencia15" w:history="1">
        <w:r w:rsidR="00FE4CFA" w:rsidRPr="00FE4CFA">
          <w:rPr>
            <w:rStyle w:val="Hipervnculo"/>
            <w:rFonts w:ascii="Times New Roman" w:hAnsi="Times New Roman" w:cs="Times New Roman"/>
            <w:sz w:val="24"/>
            <w:szCs w:val="24"/>
          </w:rPr>
          <w:t>[15]</w:t>
        </w:r>
      </w:hyperlink>
      <w:r w:rsidR="00FE4CFA">
        <w:rPr>
          <w:rFonts w:ascii="Times New Roman" w:hAnsi="Times New Roman" w:cs="Times New Roman"/>
          <w:sz w:val="24"/>
          <w:szCs w:val="24"/>
        </w:rPr>
        <w:t xml:space="preserve"> </w:t>
      </w:r>
      <w:commentRangeStart w:id="19"/>
      <w:r w:rsidR="00772C37">
        <w:rPr>
          <w:rFonts w:ascii="Times New Roman" w:hAnsi="Times New Roman" w:cs="Times New Roman"/>
          <w:sz w:val="24"/>
          <w:szCs w:val="24"/>
        </w:rPr>
        <w:t>Si</w:t>
      </w:r>
      <w:commentRangeEnd w:id="19"/>
      <w:r w:rsidR="00AB61BC">
        <w:rPr>
          <w:rStyle w:val="Refdecomentario"/>
        </w:rPr>
        <w:commentReference w:id="19"/>
      </w:r>
      <w:r w:rsidR="00772C37">
        <w:rPr>
          <w:rFonts w:ascii="Times New Roman" w:hAnsi="Times New Roman" w:cs="Times New Roman"/>
          <w:sz w:val="24"/>
          <w:szCs w:val="24"/>
        </w:rPr>
        <w:t xml:space="preserve"> bien los propósitos y por ende desarrollo de este caso de éxito tienen poco que ver con lo que se desarrolló para el proyecto Ara</w:t>
      </w:r>
      <w:r w:rsidR="00943FEF">
        <w:rPr>
          <w:rFonts w:ascii="Times New Roman" w:hAnsi="Times New Roman" w:cs="Times New Roman"/>
          <w:sz w:val="24"/>
          <w:szCs w:val="24"/>
        </w:rPr>
        <w:t>v</w:t>
      </w:r>
      <w:r w:rsidR="00772C37">
        <w:rPr>
          <w:rFonts w:ascii="Times New Roman" w:hAnsi="Times New Roman" w:cs="Times New Roman"/>
          <w:sz w:val="24"/>
          <w:szCs w:val="24"/>
        </w:rPr>
        <w:t>a</w:t>
      </w:r>
      <w:r w:rsidR="006056B4">
        <w:rPr>
          <w:rFonts w:ascii="Times New Roman" w:hAnsi="Times New Roman" w:cs="Times New Roman"/>
          <w:sz w:val="24"/>
          <w:szCs w:val="24"/>
        </w:rPr>
        <w:t>,</w:t>
      </w:r>
      <w:r w:rsidR="00772C37">
        <w:rPr>
          <w:rFonts w:ascii="Times New Roman" w:hAnsi="Times New Roman" w:cs="Times New Roman"/>
          <w:sz w:val="24"/>
          <w:szCs w:val="24"/>
        </w:rPr>
        <w:t xml:space="preserve"> la forma en la que Samit aplico el motor de desarrollo y la automatización de procesos en el ambiente aeroportuario fue una gran referencia para mi proyecto</w:t>
      </w:r>
      <w:r w:rsidR="006056B4">
        <w:rPr>
          <w:rFonts w:ascii="Times New Roman" w:hAnsi="Times New Roman" w:cs="Times New Roman"/>
          <w:sz w:val="24"/>
          <w:szCs w:val="24"/>
        </w:rPr>
        <w:t xml:space="preserve">. </w:t>
      </w:r>
    </w:p>
    <w:p w14:paraId="5C3CC1DC" w14:textId="21E5EE04" w:rsidR="002744A0" w:rsidRDefault="002744A0" w:rsidP="000819A6">
      <w:pPr>
        <w:pStyle w:val="Sinespaciado"/>
        <w:jc w:val="both"/>
        <w:rPr>
          <w:rFonts w:ascii="Times New Roman" w:hAnsi="Times New Roman" w:cs="Times New Roman"/>
          <w:sz w:val="24"/>
          <w:szCs w:val="24"/>
        </w:rPr>
      </w:pPr>
    </w:p>
    <w:p w14:paraId="4C09724F" w14:textId="4A25A0F5" w:rsidR="002744A0" w:rsidRDefault="002744A0" w:rsidP="006056B4">
      <w:pPr>
        <w:pStyle w:val="Sinespaciado"/>
        <w:ind w:firstLine="708"/>
        <w:jc w:val="both"/>
        <w:rPr>
          <w:rFonts w:ascii="Times New Roman" w:hAnsi="Times New Roman" w:cs="Times New Roman"/>
          <w:sz w:val="24"/>
          <w:szCs w:val="24"/>
        </w:rPr>
      </w:pPr>
      <w:r>
        <w:rPr>
          <w:rFonts w:ascii="Times New Roman" w:hAnsi="Times New Roman" w:cs="Times New Roman"/>
          <w:sz w:val="24"/>
          <w:szCs w:val="24"/>
        </w:rPr>
        <w:t>En Guatemala otro proyecto de esta índole no existe, las otras empresas de servicios terrestres para aerolíneas que laboran en Guatemala no han desarrollado aun un proyecto parecido</w:t>
      </w:r>
      <w:r w:rsidR="00943FEF">
        <w:rPr>
          <w:rFonts w:ascii="Times New Roman" w:hAnsi="Times New Roman" w:cs="Times New Roman"/>
          <w:sz w:val="24"/>
          <w:szCs w:val="24"/>
        </w:rPr>
        <w:t xml:space="preserve"> o presentado</w:t>
      </w:r>
      <w:r>
        <w:rPr>
          <w:rFonts w:ascii="Times New Roman" w:hAnsi="Times New Roman" w:cs="Times New Roman"/>
          <w:sz w:val="24"/>
          <w:szCs w:val="24"/>
        </w:rPr>
        <w:t xml:space="preserve">, respecto a la propia Laats el concepto del proyecto lleva existiendo hace </w:t>
      </w:r>
      <w:r w:rsidR="006056B4">
        <w:rPr>
          <w:rFonts w:ascii="Times New Roman" w:hAnsi="Times New Roman" w:cs="Times New Roman"/>
          <w:sz w:val="24"/>
          <w:szCs w:val="24"/>
        </w:rPr>
        <w:t xml:space="preserve">un </w:t>
      </w:r>
      <w:r>
        <w:rPr>
          <w:rFonts w:ascii="Times New Roman" w:hAnsi="Times New Roman" w:cs="Times New Roman"/>
          <w:sz w:val="24"/>
          <w:szCs w:val="24"/>
        </w:rPr>
        <w:t xml:space="preserve">año o más aproximadamente, incluso habían intentado lograr algo similar utilizando otras tecnologías, para ser más específico usando forms de Google, pero los objetivos jamás se lograron alcanzar con esos intentos. Si bien los </w:t>
      </w:r>
      <w:r w:rsidR="00FE4CFA">
        <w:rPr>
          <w:rFonts w:ascii="Times New Roman" w:hAnsi="Times New Roman" w:cs="Times New Roman"/>
          <w:sz w:val="24"/>
          <w:szCs w:val="24"/>
        </w:rPr>
        <w:t xml:space="preserve">dirigentes </w:t>
      </w:r>
      <w:r>
        <w:rPr>
          <w:rFonts w:ascii="Times New Roman" w:hAnsi="Times New Roman" w:cs="Times New Roman"/>
          <w:sz w:val="24"/>
          <w:szCs w:val="24"/>
        </w:rPr>
        <w:t>de Laats tenían claro</w:t>
      </w:r>
      <w:r w:rsidR="00AB61BC">
        <w:rPr>
          <w:rFonts w:ascii="Times New Roman" w:hAnsi="Times New Roman" w:cs="Times New Roman"/>
          <w:sz w:val="24"/>
          <w:szCs w:val="24"/>
        </w:rPr>
        <w:t>s</w:t>
      </w:r>
      <w:r>
        <w:rPr>
          <w:rFonts w:ascii="Times New Roman" w:hAnsi="Times New Roman" w:cs="Times New Roman"/>
          <w:sz w:val="24"/>
          <w:szCs w:val="24"/>
        </w:rPr>
        <w:t xml:space="preserve"> los resultados que esperaban del proyecto cuando lo inicie, también tenían bastantes dudas respecto a cómo desarrollarlo, mantenerlo, los medios para implementarlos, etc.…</w:t>
      </w:r>
    </w:p>
    <w:p w14:paraId="18BACF7C" w14:textId="51B69991" w:rsidR="006056B4" w:rsidRDefault="006056B4" w:rsidP="006056B4">
      <w:pPr>
        <w:pStyle w:val="Sinespaciado"/>
        <w:ind w:firstLine="708"/>
        <w:jc w:val="both"/>
        <w:rPr>
          <w:rFonts w:ascii="Times New Roman" w:hAnsi="Times New Roman" w:cs="Times New Roman"/>
          <w:sz w:val="24"/>
          <w:szCs w:val="24"/>
        </w:rPr>
      </w:pPr>
    </w:p>
    <w:p w14:paraId="652E417D" w14:textId="3A93553E" w:rsidR="006056B4" w:rsidRDefault="006056B4" w:rsidP="006056B4">
      <w:pPr>
        <w:pStyle w:val="Sinespaciado"/>
        <w:ind w:firstLine="708"/>
        <w:jc w:val="both"/>
        <w:rPr>
          <w:rFonts w:ascii="Times New Roman" w:hAnsi="Times New Roman" w:cs="Times New Roman"/>
          <w:sz w:val="24"/>
          <w:szCs w:val="24"/>
        </w:rPr>
      </w:pPr>
    </w:p>
    <w:p w14:paraId="4139F687" w14:textId="67B36C10" w:rsidR="006056B4" w:rsidRDefault="006056B4" w:rsidP="006056B4">
      <w:pPr>
        <w:pStyle w:val="Sinespaciado"/>
        <w:ind w:firstLine="708"/>
        <w:jc w:val="both"/>
        <w:rPr>
          <w:rFonts w:ascii="Times New Roman" w:hAnsi="Times New Roman" w:cs="Times New Roman"/>
          <w:sz w:val="24"/>
          <w:szCs w:val="24"/>
        </w:rPr>
      </w:pPr>
    </w:p>
    <w:p w14:paraId="6945858A" w14:textId="2B20F645" w:rsidR="006056B4" w:rsidRDefault="006056B4" w:rsidP="006056B4">
      <w:pPr>
        <w:pStyle w:val="Sinespaciado"/>
        <w:ind w:firstLine="708"/>
        <w:jc w:val="both"/>
        <w:rPr>
          <w:rFonts w:ascii="Times New Roman" w:hAnsi="Times New Roman" w:cs="Times New Roman"/>
          <w:sz w:val="24"/>
          <w:szCs w:val="24"/>
        </w:rPr>
      </w:pPr>
    </w:p>
    <w:p w14:paraId="2A948790" w14:textId="1F2178A1" w:rsidR="006056B4" w:rsidRDefault="006056B4" w:rsidP="006056B4">
      <w:pPr>
        <w:pStyle w:val="Sinespaciado"/>
        <w:ind w:firstLine="708"/>
        <w:jc w:val="both"/>
        <w:rPr>
          <w:rFonts w:ascii="Times New Roman" w:hAnsi="Times New Roman" w:cs="Times New Roman"/>
          <w:sz w:val="24"/>
          <w:szCs w:val="24"/>
        </w:rPr>
      </w:pPr>
    </w:p>
    <w:p w14:paraId="621D7FBE" w14:textId="20BA9243" w:rsidR="006056B4" w:rsidRDefault="006056B4" w:rsidP="006056B4">
      <w:pPr>
        <w:pStyle w:val="Sinespaciado"/>
        <w:ind w:firstLine="708"/>
        <w:jc w:val="both"/>
        <w:rPr>
          <w:rFonts w:ascii="Times New Roman" w:hAnsi="Times New Roman" w:cs="Times New Roman"/>
          <w:sz w:val="24"/>
          <w:szCs w:val="24"/>
        </w:rPr>
      </w:pPr>
    </w:p>
    <w:p w14:paraId="3089DFF2" w14:textId="346104F5" w:rsidR="006056B4" w:rsidRDefault="006056B4" w:rsidP="006056B4">
      <w:pPr>
        <w:pStyle w:val="Sinespaciado"/>
        <w:ind w:firstLine="708"/>
        <w:jc w:val="both"/>
        <w:rPr>
          <w:rFonts w:ascii="Times New Roman" w:hAnsi="Times New Roman" w:cs="Times New Roman"/>
          <w:sz w:val="24"/>
          <w:szCs w:val="24"/>
        </w:rPr>
      </w:pPr>
    </w:p>
    <w:p w14:paraId="0907EDC5" w14:textId="10394BFA" w:rsidR="006056B4" w:rsidRDefault="006056B4" w:rsidP="006056B4">
      <w:pPr>
        <w:pStyle w:val="Sinespaciado"/>
        <w:ind w:firstLine="708"/>
        <w:jc w:val="both"/>
        <w:rPr>
          <w:rFonts w:ascii="Times New Roman" w:hAnsi="Times New Roman" w:cs="Times New Roman"/>
          <w:sz w:val="24"/>
          <w:szCs w:val="24"/>
        </w:rPr>
      </w:pPr>
    </w:p>
    <w:p w14:paraId="01246C26" w14:textId="6D55955D" w:rsidR="006056B4" w:rsidRDefault="006056B4" w:rsidP="006056B4">
      <w:pPr>
        <w:pStyle w:val="Sinespaciado"/>
        <w:ind w:firstLine="708"/>
        <w:jc w:val="both"/>
        <w:rPr>
          <w:rFonts w:ascii="Times New Roman" w:hAnsi="Times New Roman" w:cs="Times New Roman"/>
          <w:sz w:val="24"/>
          <w:szCs w:val="24"/>
        </w:rPr>
      </w:pPr>
    </w:p>
    <w:p w14:paraId="07500D65" w14:textId="251E9D68" w:rsidR="006056B4" w:rsidRDefault="006056B4" w:rsidP="006056B4">
      <w:pPr>
        <w:pStyle w:val="Sinespaciado"/>
        <w:ind w:firstLine="708"/>
        <w:jc w:val="both"/>
        <w:rPr>
          <w:rFonts w:ascii="Times New Roman" w:hAnsi="Times New Roman" w:cs="Times New Roman"/>
          <w:sz w:val="24"/>
          <w:szCs w:val="24"/>
        </w:rPr>
      </w:pPr>
    </w:p>
    <w:p w14:paraId="22895DB9" w14:textId="0ADD4BDD" w:rsidR="006056B4" w:rsidRDefault="006056B4" w:rsidP="006056B4">
      <w:pPr>
        <w:pStyle w:val="Sinespaciado"/>
        <w:ind w:firstLine="708"/>
        <w:jc w:val="both"/>
        <w:rPr>
          <w:rFonts w:ascii="Times New Roman" w:hAnsi="Times New Roman" w:cs="Times New Roman"/>
          <w:sz w:val="24"/>
          <w:szCs w:val="24"/>
        </w:rPr>
      </w:pPr>
    </w:p>
    <w:p w14:paraId="66B425F7" w14:textId="282155EA" w:rsidR="006056B4" w:rsidRDefault="006056B4" w:rsidP="006056B4">
      <w:pPr>
        <w:pStyle w:val="Sinespaciado"/>
        <w:ind w:firstLine="708"/>
        <w:jc w:val="both"/>
        <w:rPr>
          <w:rFonts w:ascii="Times New Roman" w:hAnsi="Times New Roman" w:cs="Times New Roman"/>
          <w:sz w:val="24"/>
          <w:szCs w:val="24"/>
        </w:rPr>
      </w:pPr>
    </w:p>
    <w:p w14:paraId="21E9BC0A" w14:textId="1EDF90CB" w:rsidR="006056B4" w:rsidRDefault="006056B4" w:rsidP="006056B4">
      <w:pPr>
        <w:pStyle w:val="Sinespaciado"/>
        <w:ind w:firstLine="708"/>
        <w:jc w:val="both"/>
        <w:rPr>
          <w:rFonts w:ascii="Times New Roman" w:hAnsi="Times New Roman" w:cs="Times New Roman"/>
          <w:sz w:val="24"/>
          <w:szCs w:val="24"/>
        </w:rPr>
      </w:pPr>
    </w:p>
    <w:p w14:paraId="01C28854" w14:textId="1EF4A40F" w:rsidR="006056B4" w:rsidRDefault="006056B4" w:rsidP="006056B4">
      <w:pPr>
        <w:pStyle w:val="Sinespaciado"/>
        <w:ind w:firstLine="708"/>
        <w:jc w:val="both"/>
        <w:rPr>
          <w:rFonts w:ascii="Times New Roman" w:hAnsi="Times New Roman" w:cs="Times New Roman"/>
          <w:sz w:val="24"/>
          <w:szCs w:val="24"/>
        </w:rPr>
      </w:pPr>
    </w:p>
    <w:p w14:paraId="2A468701" w14:textId="6EB5FAA4" w:rsidR="006056B4" w:rsidRDefault="006056B4" w:rsidP="006056B4">
      <w:pPr>
        <w:pStyle w:val="Sinespaciado"/>
        <w:ind w:firstLine="708"/>
        <w:jc w:val="both"/>
        <w:rPr>
          <w:rFonts w:ascii="Times New Roman" w:hAnsi="Times New Roman" w:cs="Times New Roman"/>
          <w:sz w:val="24"/>
          <w:szCs w:val="24"/>
        </w:rPr>
      </w:pPr>
    </w:p>
    <w:p w14:paraId="565D5824" w14:textId="560B52F0" w:rsidR="006056B4" w:rsidRDefault="006056B4" w:rsidP="006056B4">
      <w:pPr>
        <w:pStyle w:val="Sinespaciado"/>
        <w:ind w:firstLine="708"/>
        <w:jc w:val="both"/>
        <w:rPr>
          <w:rFonts w:ascii="Times New Roman" w:hAnsi="Times New Roman" w:cs="Times New Roman"/>
          <w:sz w:val="24"/>
          <w:szCs w:val="24"/>
        </w:rPr>
      </w:pPr>
    </w:p>
    <w:p w14:paraId="0B79B6AE" w14:textId="5761DD7E" w:rsidR="006056B4" w:rsidRDefault="006056B4" w:rsidP="006056B4">
      <w:pPr>
        <w:pStyle w:val="Sinespaciado"/>
        <w:ind w:firstLine="708"/>
        <w:jc w:val="both"/>
        <w:rPr>
          <w:rFonts w:ascii="Times New Roman" w:hAnsi="Times New Roman" w:cs="Times New Roman"/>
          <w:sz w:val="24"/>
          <w:szCs w:val="24"/>
        </w:rPr>
      </w:pPr>
    </w:p>
    <w:p w14:paraId="607B1206" w14:textId="6C6F558E" w:rsidR="006056B4" w:rsidRDefault="006056B4" w:rsidP="006056B4">
      <w:pPr>
        <w:pStyle w:val="Sinespaciado"/>
        <w:ind w:firstLine="708"/>
        <w:jc w:val="both"/>
        <w:rPr>
          <w:rFonts w:ascii="Times New Roman" w:hAnsi="Times New Roman" w:cs="Times New Roman"/>
          <w:sz w:val="24"/>
          <w:szCs w:val="24"/>
        </w:rPr>
      </w:pPr>
    </w:p>
    <w:p w14:paraId="06321F93" w14:textId="4BF20EF6" w:rsidR="006056B4" w:rsidRDefault="006056B4" w:rsidP="006056B4">
      <w:pPr>
        <w:pStyle w:val="Sinespaciado"/>
        <w:ind w:firstLine="708"/>
        <w:jc w:val="both"/>
        <w:rPr>
          <w:rFonts w:ascii="Times New Roman" w:hAnsi="Times New Roman" w:cs="Times New Roman"/>
          <w:sz w:val="24"/>
          <w:szCs w:val="24"/>
        </w:rPr>
      </w:pPr>
    </w:p>
    <w:p w14:paraId="2034D4ED" w14:textId="25D94E9B" w:rsidR="006056B4" w:rsidRDefault="006056B4" w:rsidP="006056B4">
      <w:pPr>
        <w:pStyle w:val="Sinespaciado"/>
        <w:ind w:firstLine="708"/>
        <w:jc w:val="both"/>
        <w:rPr>
          <w:rFonts w:ascii="Times New Roman" w:hAnsi="Times New Roman" w:cs="Times New Roman"/>
          <w:sz w:val="24"/>
          <w:szCs w:val="24"/>
        </w:rPr>
      </w:pPr>
    </w:p>
    <w:p w14:paraId="1CA9673A" w14:textId="29E9EA86" w:rsidR="006056B4" w:rsidRDefault="006056B4" w:rsidP="006056B4">
      <w:pPr>
        <w:pStyle w:val="Sinespaciado"/>
        <w:ind w:firstLine="708"/>
        <w:jc w:val="both"/>
        <w:rPr>
          <w:rFonts w:ascii="Times New Roman" w:hAnsi="Times New Roman" w:cs="Times New Roman"/>
          <w:sz w:val="24"/>
          <w:szCs w:val="24"/>
        </w:rPr>
      </w:pPr>
    </w:p>
    <w:p w14:paraId="0DD6D0FA" w14:textId="051BC670" w:rsidR="006056B4" w:rsidRDefault="006056B4" w:rsidP="006056B4">
      <w:pPr>
        <w:pStyle w:val="Sinespaciado"/>
        <w:ind w:firstLine="708"/>
        <w:jc w:val="both"/>
        <w:rPr>
          <w:rFonts w:ascii="Times New Roman" w:hAnsi="Times New Roman" w:cs="Times New Roman"/>
          <w:sz w:val="24"/>
          <w:szCs w:val="24"/>
        </w:rPr>
      </w:pPr>
    </w:p>
    <w:p w14:paraId="15987255" w14:textId="1466F0D6" w:rsidR="006056B4" w:rsidRDefault="006056B4" w:rsidP="006056B4">
      <w:pPr>
        <w:pStyle w:val="Sinespaciado"/>
        <w:ind w:firstLine="708"/>
        <w:jc w:val="both"/>
        <w:rPr>
          <w:rFonts w:ascii="Times New Roman" w:hAnsi="Times New Roman" w:cs="Times New Roman"/>
          <w:sz w:val="24"/>
          <w:szCs w:val="24"/>
        </w:rPr>
      </w:pPr>
    </w:p>
    <w:p w14:paraId="4C31FFEF" w14:textId="35344486" w:rsidR="006056B4" w:rsidRDefault="006056B4" w:rsidP="006056B4">
      <w:pPr>
        <w:pStyle w:val="Sinespaciado"/>
        <w:ind w:firstLine="708"/>
        <w:jc w:val="both"/>
        <w:rPr>
          <w:rFonts w:ascii="Times New Roman" w:hAnsi="Times New Roman" w:cs="Times New Roman"/>
          <w:sz w:val="24"/>
          <w:szCs w:val="24"/>
        </w:rPr>
      </w:pPr>
    </w:p>
    <w:p w14:paraId="31359435" w14:textId="6F8392B0" w:rsidR="006056B4" w:rsidRDefault="006056B4" w:rsidP="006056B4">
      <w:pPr>
        <w:pStyle w:val="Sinespaciado"/>
        <w:ind w:firstLine="708"/>
        <w:jc w:val="both"/>
        <w:rPr>
          <w:rFonts w:ascii="Times New Roman" w:hAnsi="Times New Roman" w:cs="Times New Roman"/>
          <w:sz w:val="24"/>
          <w:szCs w:val="24"/>
        </w:rPr>
      </w:pPr>
    </w:p>
    <w:p w14:paraId="259F572F" w14:textId="6CE0799E" w:rsidR="006056B4" w:rsidRDefault="006056B4" w:rsidP="006056B4">
      <w:pPr>
        <w:pStyle w:val="Sinespaciado"/>
        <w:ind w:firstLine="708"/>
        <w:jc w:val="both"/>
        <w:rPr>
          <w:rFonts w:ascii="Times New Roman" w:hAnsi="Times New Roman" w:cs="Times New Roman"/>
          <w:sz w:val="24"/>
          <w:szCs w:val="24"/>
        </w:rPr>
      </w:pPr>
    </w:p>
    <w:p w14:paraId="711A0B2D" w14:textId="77777777" w:rsidR="000819A6" w:rsidRPr="00AF5201" w:rsidRDefault="000819A6" w:rsidP="000819A6">
      <w:pPr>
        <w:pStyle w:val="Sinespaciado"/>
        <w:jc w:val="both"/>
        <w:rPr>
          <w:rFonts w:ascii="Times New Roman" w:hAnsi="Times New Roman" w:cs="Times New Roman"/>
          <w:sz w:val="24"/>
          <w:szCs w:val="24"/>
        </w:rPr>
      </w:pPr>
    </w:p>
    <w:p w14:paraId="116340A6" w14:textId="66E90C53" w:rsidR="00ED12B6" w:rsidRPr="00925A58" w:rsidRDefault="006056B4" w:rsidP="00FA2E2C">
      <w:pPr>
        <w:pStyle w:val="Prrafodelista"/>
        <w:numPr>
          <w:ilvl w:val="0"/>
          <w:numId w:val="36"/>
        </w:numPr>
        <w:jc w:val="center"/>
        <w:rPr>
          <w:rFonts w:ascii="Times New Roman" w:hAnsi="Times New Roman" w:cs="Times New Roman"/>
          <w:b/>
          <w:bCs/>
          <w:sz w:val="32"/>
          <w:szCs w:val="32"/>
        </w:rPr>
      </w:pPr>
      <w:r w:rsidRPr="00925A58">
        <w:rPr>
          <w:rFonts w:ascii="Times New Roman" w:hAnsi="Times New Roman" w:cs="Times New Roman"/>
          <w:b/>
          <w:bCs/>
          <w:sz w:val="32"/>
          <w:szCs w:val="32"/>
        </w:rPr>
        <w:lastRenderedPageBreak/>
        <w:t>MARCO METODOLOGICO</w:t>
      </w:r>
    </w:p>
    <w:p w14:paraId="2692CD8E" w14:textId="5CBE50D2" w:rsidR="00C84109" w:rsidRDefault="00C84109" w:rsidP="00C84109">
      <w:pPr>
        <w:jc w:val="both"/>
        <w:rPr>
          <w:rFonts w:ascii="Times New Roman" w:hAnsi="Times New Roman" w:cs="Times New Roman"/>
          <w:b/>
          <w:bCs/>
          <w:sz w:val="28"/>
          <w:szCs w:val="28"/>
        </w:rPr>
      </w:pPr>
      <w:r>
        <w:rPr>
          <w:rFonts w:ascii="Times New Roman" w:hAnsi="Times New Roman" w:cs="Times New Roman"/>
          <w:b/>
          <w:bCs/>
          <w:sz w:val="28"/>
          <w:szCs w:val="28"/>
        </w:rPr>
        <w:t>Tipo de investigación</w:t>
      </w:r>
    </w:p>
    <w:p w14:paraId="0C2F60C8" w14:textId="3C945133" w:rsidR="00C84109" w:rsidRDefault="00C84109" w:rsidP="00C84109">
      <w:pPr>
        <w:jc w:val="both"/>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La investigación que se llevó </w:t>
      </w:r>
      <w:r w:rsidR="00AB61BC">
        <w:rPr>
          <w:rFonts w:ascii="Times New Roman" w:hAnsi="Times New Roman" w:cs="Times New Roman"/>
          <w:sz w:val="24"/>
          <w:szCs w:val="24"/>
        </w:rPr>
        <w:t>a cabo</w:t>
      </w:r>
      <w:r>
        <w:rPr>
          <w:rFonts w:ascii="Times New Roman" w:hAnsi="Times New Roman" w:cs="Times New Roman"/>
          <w:sz w:val="24"/>
          <w:szCs w:val="24"/>
        </w:rPr>
        <w:t xml:space="preserve"> </w:t>
      </w:r>
      <w:r>
        <w:rPr>
          <w:rFonts w:ascii="Times New Roman" w:hAnsi="Times New Roman" w:cs="Times New Roman"/>
          <w:sz w:val="24"/>
          <w:szCs w:val="24"/>
        </w:rPr>
        <w:t xml:space="preserve">para el desarrollo de este proyecto fue una investigación aplicada, ya que el propósito era desarrollar un proyecto capaz de adaptarse al ambiente de trabajo de sus usuarios. Recopilando información sobre </w:t>
      </w:r>
      <w:r w:rsidR="004B3E69">
        <w:rPr>
          <w:rFonts w:ascii="Times New Roman" w:hAnsi="Times New Roman" w:cs="Times New Roman"/>
          <w:sz w:val="24"/>
          <w:szCs w:val="24"/>
        </w:rPr>
        <w:t xml:space="preserve">el mismo ambiente, las personas que lo habitan y </w:t>
      </w:r>
      <w:r w:rsidR="00AB61BC">
        <w:rPr>
          <w:rFonts w:ascii="Times New Roman" w:hAnsi="Times New Roman" w:cs="Times New Roman"/>
          <w:sz w:val="24"/>
          <w:szCs w:val="24"/>
        </w:rPr>
        <w:t>cómo</w:t>
      </w:r>
      <w:r w:rsidR="004B3E69">
        <w:rPr>
          <w:rFonts w:ascii="Times New Roman" w:hAnsi="Times New Roman" w:cs="Times New Roman"/>
          <w:sz w:val="24"/>
          <w:szCs w:val="24"/>
        </w:rPr>
        <w:t xml:space="preserve"> funciona en general. </w:t>
      </w:r>
    </w:p>
    <w:p w14:paraId="6E7E1DA4" w14:textId="1DC00704" w:rsidR="004B3E69" w:rsidRDefault="004B3E69" w:rsidP="00C84109">
      <w:pPr>
        <w:jc w:val="both"/>
        <w:rPr>
          <w:rFonts w:ascii="Times New Roman" w:hAnsi="Times New Roman" w:cs="Times New Roman"/>
          <w:b/>
          <w:bCs/>
          <w:sz w:val="28"/>
          <w:szCs w:val="28"/>
        </w:rPr>
      </w:pPr>
      <w:r>
        <w:rPr>
          <w:rFonts w:ascii="Times New Roman" w:hAnsi="Times New Roman" w:cs="Times New Roman"/>
          <w:b/>
          <w:bCs/>
          <w:sz w:val="28"/>
          <w:szCs w:val="28"/>
        </w:rPr>
        <w:t xml:space="preserve">Investigación </w:t>
      </w:r>
    </w:p>
    <w:p w14:paraId="6AD9DDFF" w14:textId="3B1FEF1D" w:rsidR="004B3E69" w:rsidRDefault="004B3E69" w:rsidP="00C84109">
      <w:pPr>
        <w:jc w:val="both"/>
        <w:rPr>
          <w:rFonts w:ascii="Times New Roman" w:hAnsi="Times New Roman" w:cs="Times New Roman"/>
          <w:sz w:val="24"/>
          <w:szCs w:val="24"/>
        </w:rPr>
      </w:pPr>
      <w:r>
        <w:rPr>
          <w:rFonts w:ascii="Times New Roman" w:hAnsi="Times New Roman" w:cs="Times New Roman"/>
          <w:b/>
          <w:bCs/>
          <w:sz w:val="28"/>
          <w:szCs w:val="28"/>
        </w:rPr>
        <w:tab/>
      </w:r>
      <w:r w:rsidR="003E74E6">
        <w:rPr>
          <w:rFonts w:ascii="Times New Roman" w:hAnsi="Times New Roman" w:cs="Times New Roman"/>
          <w:sz w:val="24"/>
          <w:szCs w:val="24"/>
        </w:rPr>
        <w:t xml:space="preserve">Para este proyecto es positivo comprender como la automatización aplicada a través de aplicaciones o algún otro medio digital puede ser beneficiosa para una industria, este caso la industria aeroportuaria, para eso hay que establecer cierto conceptos los cuales tenemos que tener en cuenta, primero si bien alrededor del mundo muchas aerolíneas ya automatizan sus procesos en Guatemala esto no se ha hecho ni se hace, segundo la industria aeroportuaria es una industria muy conservadora en Guatemala, la mayoría de personas que llevan muchos años de experiencia no están a favor de este tipo de cambios porque consideran que las cosas ya funcionan bien como están, por lo que la investigación intenta no ser entrometida. </w:t>
      </w:r>
    </w:p>
    <w:p w14:paraId="5324EEBF" w14:textId="7A19F6FC" w:rsidR="003E74E6" w:rsidRDefault="003E74E6" w:rsidP="00C84109">
      <w:pPr>
        <w:jc w:val="both"/>
        <w:rPr>
          <w:rFonts w:ascii="Times New Roman" w:hAnsi="Times New Roman" w:cs="Times New Roman"/>
          <w:sz w:val="24"/>
          <w:szCs w:val="24"/>
        </w:rPr>
      </w:pPr>
      <w:r>
        <w:rPr>
          <w:rFonts w:ascii="Times New Roman" w:hAnsi="Times New Roman" w:cs="Times New Roman"/>
          <w:sz w:val="24"/>
          <w:szCs w:val="24"/>
        </w:rPr>
        <w:tab/>
        <w:t xml:space="preserve">No es necesario entender la historia de la aviación para comprender completamente este proyecto, pero algunos datos históricos enriquecen </w:t>
      </w:r>
      <w:r w:rsidR="00EC515F">
        <w:rPr>
          <w:rFonts w:ascii="Times New Roman" w:hAnsi="Times New Roman" w:cs="Times New Roman"/>
          <w:sz w:val="24"/>
          <w:szCs w:val="24"/>
        </w:rPr>
        <w:t>más</w:t>
      </w:r>
      <w:r>
        <w:rPr>
          <w:rFonts w:ascii="Times New Roman" w:hAnsi="Times New Roman" w:cs="Times New Roman"/>
          <w:sz w:val="24"/>
          <w:szCs w:val="24"/>
        </w:rPr>
        <w:t xml:space="preserve"> y dan </w:t>
      </w:r>
      <w:r w:rsidR="00EC515F">
        <w:rPr>
          <w:rFonts w:ascii="Times New Roman" w:hAnsi="Times New Roman" w:cs="Times New Roman"/>
          <w:sz w:val="24"/>
          <w:szCs w:val="24"/>
        </w:rPr>
        <w:t>más</w:t>
      </w:r>
      <w:r>
        <w:rPr>
          <w:rFonts w:ascii="Times New Roman" w:hAnsi="Times New Roman" w:cs="Times New Roman"/>
          <w:sz w:val="24"/>
          <w:szCs w:val="24"/>
        </w:rPr>
        <w:t xml:space="preserve"> perspectiva de como esta</w:t>
      </w:r>
      <w:r w:rsidR="00AF57E7">
        <w:rPr>
          <w:rFonts w:ascii="Times New Roman" w:hAnsi="Times New Roman" w:cs="Times New Roman"/>
          <w:sz w:val="24"/>
          <w:szCs w:val="24"/>
        </w:rPr>
        <w:t xml:space="preserve"> es</w:t>
      </w:r>
      <w:r>
        <w:rPr>
          <w:rFonts w:ascii="Times New Roman" w:hAnsi="Times New Roman" w:cs="Times New Roman"/>
          <w:sz w:val="24"/>
          <w:szCs w:val="24"/>
        </w:rPr>
        <w:t xml:space="preserve"> la industria aeroportuaria en estos momentos, lo cual es bueno saber porque a esa industria el proyecto se adaptó, esos datos históricos serán resumidos a continuación: </w:t>
      </w:r>
    </w:p>
    <w:p w14:paraId="3F80386F" w14:textId="570AC08C" w:rsidR="009F796F" w:rsidRPr="009F796F" w:rsidRDefault="009F796F" w:rsidP="009F796F">
      <w:pPr>
        <w:pStyle w:val="Prrafodelista"/>
        <w:numPr>
          <w:ilvl w:val="0"/>
          <w:numId w:val="27"/>
        </w:numPr>
        <w:jc w:val="both"/>
        <w:rPr>
          <w:rFonts w:ascii="Times New Roman" w:hAnsi="Times New Roman" w:cs="Times New Roman"/>
          <w:sz w:val="24"/>
          <w:szCs w:val="24"/>
        </w:rPr>
      </w:pPr>
      <w:r>
        <w:rPr>
          <w:rFonts w:ascii="Times New Roman" w:hAnsi="Times New Roman" w:cs="Times New Roman"/>
          <w:sz w:val="24"/>
          <w:szCs w:val="24"/>
        </w:rPr>
        <w:t>El 24 de diciembre de 1994, sucede los hechos del v</w:t>
      </w:r>
      <w:r w:rsidRPr="009F796F">
        <w:rPr>
          <w:rFonts w:ascii="Times New Roman" w:hAnsi="Times New Roman" w:cs="Times New Roman"/>
          <w:sz w:val="24"/>
          <w:szCs w:val="24"/>
        </w:rPr>
        <w:t>uelo 8969</w:t>
      </w:r>
      <w:r>
        <w:rPr>
          <w:rFonts w:ascii="Times New Roman" w:hAnsi="Times New Roman" w:cs="Times New Roman"/>
          <w:sz w:val="24"/>
          <w:szCs w:val="24"/>
        </w:rPr>
        <w:t xml:space="preserve">, un atentado terrorista fallido dirigido a la torre Eiffel, la seguridad aeroportuaria no existía para este </w:t>
      </w:r>
      <w:commentRangeStart w:id="20"/>
      <w:r>
        <w:rPr>
          <w:rFonts w:ascii="Times New Roman" w:hAnsi="Times New Roman" w:cs="Times New Roman"/>
          <w:sz w:val="24"/>
          <w:szCs w:val="24"/>
        </w:rPr>
        <w:t>punto</w:t>
      </w:r>
      <w:commentRangeEnd w:id="20"/>
      <w:r w:rsidR="00EC515F">
        <w:rPr>
          <w:rStyle w:val="Refdecomentario"/>
        </w:rPr>
        <w:commentReference w:id="20"/>
      </w:r>
      <w:r>
        <w:rPr>
          <w:rFonts w:ascii="Times New Roman" w:hAnsi="Times New Roman" w:cs="Times New Roman"/>
          <w:sz w:val="24"/>
          <w:szCs w:val="24"/>
        </w:rPr>
        <w:t xml:space="preserve">. </w:t>
      </w:r>
      <w:hyperlink w:anchor="Referencia16" w:history="1">
        <w:r w:rsidR="00344DB4" w:rsidRPr="00344DB4">
          <w:rPr>
            <w:rStyle w:val="Hipervnculo"/>
            <w:rFonts w:ascii="Times New Roman" w:hAnsi="Times New Roman" w:cs="Times New Roman"/>
            <w:sz w:val="24"/>
            <w:szCs w:val="24"/>
          </w:rPr>
          <w:t>[16]</w:t>
        </w:r>
      </w:hyperlink>
    </w:p>
    <w:p w14:paraId="11A4F284" w14:textId="5D0A6F8F" w:rsidR="003E74E6" w:rsidRDefault="009F796F" w:rsidP="003E74E6">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 xml:space="preserve">Antes del 11 de septiembre de 2001 (día del atentado a las torres gemelas) no existía la seguridad aeroportuaria ni muchos de los procesos comunes que vemos todos los días en un </w:t>
      </w:r>
      <w:commentRangeStart w:id="21"/>
      <w:r>
        <w:rPr>
          <w:rFonts w:ascii="Times New Roman" w:hAnsi="Times New Roman" w:cs="Times New Roman"/>
          <w:sz w:val="24"/>
          <w:szCs w:val="24"/>
        </w:rPr>
        <w:t>aeropuerto</w:t>
      </w:r>
      <w:commentRangeEnd w:id="21"/>
      <w:r w:rsidR="00EC515F">
        <w:rPr>
          <w:rStyle w:val="Refdecomentario"/>
        </w:rPr>
        <w:commentReference w:id="21"/>
      </w:r>
      <w:r>
        <w:rPr>
          <w:rFonts w:ascii="Times New Roman" w:hAnsi="Times New Roman" w:cs="Times New Roman"/>
          <w:sz w:val="24"/>
          <w:szCs w:val="24"/>
        </w:rPr>
        <w:t xml:space="preserve">. </w:t>
      </w:r>
    </w:p>
    <w:p w14:paraId="70A240AD" w14:textId="01238C8D" w:rsidR="008E68A1" w:rsidRDefault="009F796F" w:rsidP="008E68A1">
      <w:pPr>
        <w:pStyle w:val="Prrafodelista"/>
        <w:numPr>
          <w:ilvl w:val="0"/>
          <w:numId w:val="26"/>
        </w:numPr>
        <w:jc w:val="both"/>
        <w:rPr>
          <w:rFonts w:ascii="Times New Roman" w:hAnsi="Times New Roman" w:cs="Times New Roman"/>
          <w:sz w:val="24"/>
          <w:szCs w:val="24"/>
        </w:rPr>
      </w:pPr>
      <w:r>
        <w:rPr>
          <w:rFonts w:ascii="Times New Roman" w:hAnsi="Times New Roman" w:cs="Times New Roman"/>
          <w:sz w:val="24"/>
          <w:szCs w:val="24"/>
        </w:rPr>
        <w:t xml:space="preserve">Después del atentado del 11 de septiembre del 2001 nace la seguridad aeroportuaria y se establecen departamentos y protocolos mundiales, los mismos continúan hasta la actualidad, dándole forma a la industria aeroportuaria </w:t>
      </w:r>
      <w:commentRangeStart w:id="22"/>
      <w:r>
        <w:rPr>
          <w:rFonts w:ascii="Times New Roman" w:hAnsi="Times New Roman" w:cs="Times New Roman"/>
          <w:sz w:val="24"/>
          <w:szCs w:val="24"/>
        </w:rPr>
        <w:t>actual</w:t>
      </w:r>
      <w:commentRangeEnd w:id="22"/>
      <w:r w:rsidR="00EC515F">
        <w:rPr>
          <w:rStyle w:val="Refdecomentario"/>
        </w:rPr>
        <w:commentReference w:id="22"/>
      </w:r>
      <w:r>
        <w:rPr>
          <w:rFonts w:ascii="Times New Roman" w:hAnsi="Times New Roman" w:cs="Times New Roman"/>
          <w:sz w:val="24"/>
          <w:szCs w:val="24"/>
        </w:rPr>
        <w:t xml:space="preserve">. </w:t>
      </w:r>
      <w:hyperlink w:anchor="Referencia17" w:history="1">
        <w:r w:rsidR="00344DB4" w:rsidRPr="00344DB4">
          <w:rPr>
            <w:rStyle w:val="Hipervnculo"/>
            <w:rFonts w:ascii="Times New Roman" w:hAnsi="Times New Roman" w:cs="Times New Roman"/>
            <w:sz w:val="24"/>
            <w:szCs w:val="24"/>
          </w:rPr>
          <w:t>[17]</w:t>
        </w:r>
      </w:hyperlink>
      <w:r w:rsidR="00344DB4">
        <w:rPr>
          <w:rFonts w:ascii="Times New Roman" w:hAnsi="Times New Roman" w:cs="Times New Roman"/>
          <w:sz w:val="24"/>
          <w:szCs w:val="24"/>
        </w:rPr>
        <w:t xml:space="preserve"> </w:t>
      </w:r>
    </w:p>
    <w:p w14:paraId="165CBE1F" w14:textId="164DC34F" w:rsidR="00FE51B7" w:rsidRPr="008E68A1" w:rsidRDefault="00F41A22" w:rsidP="008E68A1">
      <w:pPr>
        <w:ind w:left="360" w:firstLine="348"/>
        <w:jc w:val="both"/>
        <w:rPr>
          <w:rFonts w:ascii="Times New Roman" w:hAnsi="Times New Roman" w:cs="Times New Roman"/>
          <w:sz w:val="24"/>
          <w:szCs w:val="24"/>
        </w:rPr>
      </w:pPr>
      <w:r w:rsidRPr="008E68A1">
        <w:rPr>
          <w:rFonts w:ascii="Times New Roman" w:hAnsi="Times New Roman" w:cs="Times New Roman"/>
          <w:sz w:val="24"/>
          <w:szCs w:val="24"/>
        </w:rPr>
        <w:t>La primera parte de la investigación consistió en comprender la industria, a los usuarios, a la empresa y al ambiente laboral de la misma, esto con el fin de diseñar un proyecto que no sea muy disruptivo para los usuarios objetivos.</w:t>
      </w:r>
      <w:r w:rsidR="00FE51B7" w:rsidRPr="00FE51B7">
        <w:t xml:space="preserve"> </w:t>
      </w:r>
      <w:r w:rsidR="00FE51B7" w:rsidRPr="008E68A1">
        <w:rPr>
          <w:rFonts w:ascii="Times New Roman" w:hAnsi="Times New Roman" w:cs="Times New Roman"/>
          <w:sz w:val="24"/>
          <w:szCs w:val="24"/>
        </w:rPr>
        <w:t xml:space="preserve">Para poder alcanzar cierta personalización con cada una de las aplicaciones, se trabajó junto a </w:t>
      </w:r>
      <w:r w:rsidR="00AF57E7">
        <w:rPr>
          <w:rFonts w:ascii="Times New Roman" w:hAnsi="Times New Roman" w:cs="Times New Roman"/>
          <w:sz w:val="24"/>
          <w:szCs w:val="24"/>
        </w:rPr>
        <w:t xml:space="preserve">los </w:t>
      </w:r>
      <w:r w:rsidR="00FE51B7" w:rsidRPr="008E68A1">
        <w:rPr>
          <w:rFonts w:ascii="Times New Roman" w:hAnsi="Times New Roman" w:cs="Times New Roman"/>
          <w:sz w:val="24"/>
          <w:szCs w:val="24"/>
        </w:rPr>
        <w:t>7 departamentos diferentes, con cada uno de los departamentos se tuvo una reunión para conocer su forma de trabajar y como una aplicación podría ayudarlos a facilitar su trabajo, posteriormente inici</w:t>
      </w:r>
      <w:r w:rsidR="00EC515F">
        <w:rPr>
          <w:rFonts w:ascii="Times New Roman" w:hAnsi="Times New Roman" w:cs="Times New Roman"/>
          <w:sz w:val="24"/>
          <w:szCs w:val="24"/>
        </w:rPr>
        <w:t>é</w:t>
      </w:r>
      <w:r w:rsidR="00FE51B7" w:rsidRPr="008E68A1">
        <w:rPr>
          <w:rFonts w:ascii="Times New Roman" w:hAnsi="Times New Roman" w:cs="Times New Roman"/>
          <w:sz w:val="24"/>
          <w:szCs w:val="24"/>
        </w:rPr>
        <w:t xml:space="preserve"> el diseño y desarrollo de una aplicación tomando las mejores ideas propuestas de las reuniones. Diseñ</w:t>
      </w:r>
      <w:r w:rsidR="00EC515F">
        <w:rPr>
          <w:rFonts w:ascii="Times New Roman" w:hAnsi="Times New Roman" w:cs="Times New Roman"/>
          <w:sz w:val="24"/>
          <w:szCs w:val="24"/>
        </w:rPr>
        <w:t>é</w:t>
      </w:r>
      <w:r w:rsidR="00FE51B7" w:rsidRPr="008E68A1">
        <w:rPr>
          <w:rFonts w:ascii="Times New Roman" w:hAnsi="Times New Roman" w:cs="Times New Roman"/>
          <w:sz w:val="24"/>
          <w:szCs w:val="24"/>
        </w:rPr>
        <w:t xml:space="preserve"> una interfaz gráfica estándar para las aplicaciones, para que estas tengan las mismas herramientas y no cambien mucho en su uso. </w:t>
      </w:r>
    </w:p>
    <w:p w14:paraId="0E850F06" w14:textId="16E3C0DB" w:rsidR="009F796F" w:rsidRDefault="00FE51B7" w:rsidP="00FE51B7">
      <w:pPr>
        <w:ind w:left="360" w:firstLine="348"/>
        <w:jc w:val="both"/>
        <w:rPr>
          <w:rFonts w:ascii="Times New Roman" w:hAnsi="Times New Roman" w:cs="Times New Roman"/>
          <w:sz w:val="24"/>
          <w:szCs w:val="24"/>
        </w:rPr>
      </w:pPr>
      <w:r w:rsidRPr="00FE51B7">
        <w:rPr>
          <w:rFonts w:ascii="Times New Roman" w:hAnsi="Times New Roman" w:cs="Times New Roman"/>
          <w:sz w:val="24"/>
          <w:szCs w:val="24"/>
        </w:rPr>
        <w:lastRenderedPageBreak/>
        <w:t>Ya que uno de los propósitos principales es tener un diseño adaptado a la retroalimentación que se obtendrá a través de las pruebas realizadas con los distintos usuarios. Se reali</w:t>
      </w:r>
      <w:r>
        <w:rPr>
          <w:rFonts w:ascii="Times New Roman" w:hAnsi="Times New Roman" w:cs="Times New Roman"/>
          <w:sz w:val="24"/>
          <w:szCs w:val="24"/>
        </w:rPr>
        <w:t>zo</w:t>
      </w:r>
      <w:r w:rsidRPr="00FE51B7">
        <w:rPr>
          <w:rFonts w:ascii="Times New Roman" w:hAnsi="Times New Roman" w:cs="Times New Roman"/>
          <w:sz w:val="24"/>
          <w:szCs w:val="24"/>
        </w:rPr>
        <w:t xml:space="preserve"> una investigación de campo con las diferentes áreas que involucran la empresa y el aeropuerto, desde cargueros hasta el personal del centro de control de operaciones entre otros puestos. Una de las formas que us</w:t>
      </w:r>
      <w:r w:rsidR="00EC515F">
        <w:rPr>
          <w:rFonts w:ascii="Times New Roman" w:hAnsi="Times New Roman" w:cs="Times New Roman"/>
          <w:sz w:val="24"/>
          <w:szCs w:val="24"/>
        </w:rPr>
        <w:t>é</w:t>
      </w:r>
      <w:r w:rsidRPr="00FE51B7">
        <w:rPr>
          <w:rFonts w:ascii="Times New Roman" w:hAnsi="Times New Roman" w:cs="Times New Roman"/>
          <w:sz w:val="24"/>
          <w:szCs w:val="24"/>
        </w:rPr>
        <w:t xml:space="preserve"> para que l</w:t>
      </w:r>
      <w:r w:rsidR="00344DB4">
        <w:rPr>
          <w:rFonts w:ascii="Times New Roman" w:hAnsi="Times New Roman" w:cs="Times New Roman"/>
          <w:sz w:val="24"/>
          <w:szCs w:val="24"/>
        </w:rPr>
        <w:t>e</w:t>
      </w:r>
      <w:r w:rsidRPr="00FE51B7">
        <w:rPr>
          <w:rFonts w:ascii="Times New Roman" w:hAnsi="Times New Roman" w:cs="Times New Roman"/>
          <w:sz w:val="24"/>
          <w:szCs w:val="24"/>
        </w:rPr>
        <w:t xml:space="preserve">s </w:t>
      </w:r>
      <w:r w:rsidR="00EC515F">
        <w:rPr>
          <w:rFonts w:ascii="Times New Roman" w:hAnsi="Times New Roman" w:cs="Times New Roman"/>
          <w:sz w:val="24"/>
          <w:szCs w:val="24"/>
        </w:rPr>
        <w:t xml:space="preserve">ayuden a que el proceso sea </w:t>
      </w:r>
      <w:r w:rsidRPr="00FE51B7">
        <w:rPr>
          <w:rFonts w:ascii="Times New Roman" w:hAnsi="Times New Roman" w:cs="Times New Roman"/>
          <w:sz w:val="24"/>
          <w:szCs w:val="24"/>
        </w:rPr>
        <w:t xml:space="preserve">más simplificado es eliminar todos esos elementos que los mismos operadores de Laats consideran prescindibles u obsoletos del proceso, por ejemplo, información que </w:t>
      </w:r>
      <w:r w:rsidR="00AF57E7">
        <w:rPr>
          <w:rFonts w:ascii="Times New Roman" w:hAnsi="Times New Roman" w:cs="Times New Roman"/>
          <w:sz w:val="24"/>
          <w:szCs w:val="24"/>
        </w:rPr>
        <w:t xml:space="preserve">no </w:t>
      </w:r>
      <w:r w:rsidRPr="00FE51B7">
        <w:rPr>
          <w:rFonts w:ascii="Times New Roman" w:hAnsi="Times New Roman" w:cs="Times New Roman"/>
          <w:sz w:val="24"/>
          <w:szCs w:val="24"/>
        </w:rPr>
        <w:t>se suele requerir en ciertos procesos o directamente sub servicios que ya dejaron de tener propósito, la forma que us</w:t>
      </w:r>
      <w:r w:rsidR="00EC515F">
        <w:rPr>
          <w:rFonts w:ascii="Times New Roman" w:hAnsi="Times New Roman" w:cs="Times New Roman"/>
          <w:sz w:val="24"/>
          <w:szCs w:val="24"/>
        </w:rPr>
        <w:t>é</w:t>
      </w:r>
      <w:r w:rsidRPr="00FE51B7">
        <w:rPr>
          <w:rFonts w:ascii="Times New Roman" w:hAnsi="Times New Roman" w:cs="Times New Roman"/>
          <w:sz w:val="24"/>
          <w:szCs w:val="24"/>
        </w:rPr>
        <w:t xml:space="preserve"> para decidir que puede ser eliminado, </w:t>
      </w:r>
      <w:r>
        <w:rPr>
          <w:rFonts w:ascii="Times New Roman" w:hAnsi="Times New Roman" w:cs="Times New Roman"/>
          <w:sz w:val="24"/>
          <w:szCs w:val="24"/>
        </w:rPr>
        <w:t>fue</w:t>
      </w:r>
      <w:r w:rsidRPr="00FE51B7">
        <w:rPr>
          <w:rFonts w:ascii="Times New Roman" w:hAnsi="Times New Roman" w:cs="Times New Roman"/>
          <w:sz w:val="24"/>
          <w:szCs w:val="24"/>
        </w:rPr>
        <w:t xml:space="preserve"> reunirme con el personal del departamento revisar su orden de servicio junto con ellos y evaluar todos los servicios que la orden de servicio describe, y discutir con el personal qu</w:t>
      </w:r>
      <w:r w:rsidR="00EC515F">
        <w:rPr>
          <w:rFonts w:ascii="Times New Roman" w:hAnsi="Times New Roman" w:cs="Times New Roman"/>
          <w:sz w:val="24"/>
          <w:szCs w:val="24"/>
        </w:rPr>
        <w:t>é</w:t>
      </w:r>
      <w:r w:rsidRPr="00FE51B7">
        <w:rPr>
          <w:rFonts w:ascii="Times New Roman" w:hAnsi="Times New Roman" w:cs="Times New Roman"/>
          <w:sz w:val="24"/>
          <w:szCs w:val="24"/>
        </w:rPr>
        <w:t xml:space="preserve"> servicios podrían ser eliminados y porque, </w:t>
      </w:r>
      <w:r>
        <w:rPr>
          <w:rFonts w:ascii="Times New Roman" w:hAnsi="Times New Roman" w:cs="Times New Roman"/>
          <w:sz w:val="24"/>
          <w:szCs w:val="24"/>
        </w:rPr>
        <w:t>después consultaba con el</w:t>
      </w:r>
      <w:r w:rsidRPr="00FE51B7">
        <w:rPr>
          <w:rFonts w:ascii="Times New Roman" w:hAnsi="Times New Roman" w:cs="Times New Roman"/>
          <w:sz w:val="24"/>
          <w:szCs w:val="24"/>
        </w:rPr>
        <w:t xml:space="preserve"> departamento de finanzas y de calidad </w:t>
      </w:r>
      <w:r>
        <w:rPr>
          <w:rFonts w:ascii="Times New Roman" w:hAnsi="Times New Roman" w:cs="Times New Roman"/>
          <w:sz w:val="24"/>
          <w:szCs w:val="24"/>
        </w:rPr>
        <w:t>y cuando tenía su aprobación los servicios eran eliminados</w:t>
      </w:r>
      <w:r w:rsidRPr="00FE51B7">
        <w:rPr>
          <w:rFonts w:ascii="Times New Roman" w:hAnsi="Times New Roman" w:cs="Times New Roman"/>
          <w:sz w:val="24"/>
          <w:szCs w:val="24"/>
        </w:rPr>
        <w:t>.</w:t>
      </w:r>
    </w:p>
    <w:p w14:paraId="312EA564" w14:textId="18C70713" w:rsidR="008F5678" w:rsidRDefault="008F5678" w:rsidP="00FE51B7">
      <w:pPr>
        <w:ind w:left="360" w:firstLine="348"/>
        <w:jc w:val="both"/>
        <w:rPr>
          <w:rFonts w:ascii="Times New Roman" w:hAnsi="Times New Roman" w:cs="Times New Roman"/>
          <w:sz w:val="24"/>
          <w:szCs w:val="24"/>
        </w:rPr>
      </w:pPr>
      <w:r w:rsidRPr="008F5678">
        <w:rPr>
          <w:rFonts w:ascii="Times New Roman" w:hAnsi="Times New Roman" w:cs="Times New Roman"/>
          <w:sz w:val="24"/>
          <w:szCs w:val="24"/>
        </w:rPr>
        <w:t xml:space="preserve">Luego de obtener los resultados de la entrevistas y sesiones de prueba se </w:t>
      </w:r>
      <w:r>
        <w:rPr>
          <w:rFonts w:ascii="Times New Roman" w:hAnsi="Times New Roman" w:cs="Times New Roman"/>
          <w:sz w:val="24"/>
          <w:szCs w:val="24"/>
        </w:rPr>
        <w:t>procedió</w:t>
      </w:r>
      <w:r w:rsidRPr="008F5678">
        <w:rPr>
          <w:rFonts w:ascii="Times New Roman" w:hAnsi="Times New Roman" w:cs="Times New Roman"/>
          <w:sz w:val="24"/>
          <w:szCs w:val="24"/>
        </w:rPr>
        <w:t xml:space="preserve"> a realizar ajustes en las aplicaciones. Y </w:t>
      </w:r>
      <w:r>
        <w:rPr>
          <w:rFonts w:ascii="Times New Roman" w:hAnsi="Times New Roman" w:cs="Times New Roman"/>
          <w:sz w:val="24"/>
          <w:szCs w:val="24"/>
        </w:rPr>
        <w:t>posteriormente</w:t>
      </w:r>
      <w:r w:rsidRPr="008F5678">
        <w:rPr>
          <w:rFonts w:ascii="Times New Roman" w:hAnsi="Times New Roman" w:cs="Times New Roman"/>
          <w:sz w:val="24"/>
          <w:szCs w:val="24"/>
        </w:rPr>
        <w:t xml:space="preserve"> </w:t>
      </w:r>
      <w:r>
        <w:rPr>
          <w:rFonts w:ascii="Times New Roman" w:hAnsi="Times New Roman" w:cs="Times New Roman"/>
          <w:sz w:val="24"/>
          <w:szCs w:val="24"/>
        </w:rPr>
        <w:t>tener</w:t>
      </w:r>
      <w:r w:rsidRPr="008F5678">
        <w:rPr>
          <w:rFonts w:ascii="Times New Roman" w:hAnsi="Times New Roman" w:cs="Times New Roman"/>
          <w:sz w:val="24"/>
          <w:szCs w:val="24"/>
        </w:rPr>
        <w:t xml:space="preserve"> más entrevistas y pruebas con los usuarios de la aplicación, </w:t>
      </w:r>
      <w:r>
        <w:rPr>
          <w:rFonts w:ascii="Times New Roman" w:hAnsi="Times New Roman" w:cs="Times New Roman"/>
          <w:sz w:val="24"/>
          <w:szCs w:val="24"/>
        </w:rPr>
        <w:t>para lograr encontrar la mayor conformidad posible.</w:t>
      </w:r>
    </w:p>
    <w:p w14:paraId="094B599D" w14:textId="0D9611F1" w:rsidR="00437DBE" w:rsidRDefault="00F41A22" w:rsidP="00FE51B7">
      <w:pPr>
        <w:ind w:left="360"/>
        <w:jc w:val="both"/>
        <w:rPr>
          <w:rFonts w:ascii="Times New Roman" w:hAnsi="Times New Roman" w:cs="Times New Roman"/>
          <w:sz w:val="24"/>
          <w:szCs w:val="24"/>
        </w:rPr>
      </w:pPr>
      <w:r>
        <w:rPr>
          <w:rFonts w:ascii="Times New Roman" w:hAnsi="Times New Roman" w:cs="Times New Roman"/>
          <w:sz w:val="24"/>
          <w:szCs w:val="24"/>
        </w:rPr>
        <w:tab/>
        <w:t xml:space="preserve">La siguiente fase de la investigación consistió en la selección de la tecnología y de la metodología que se implementaría, también de la planeación del desarrollo y del diseño de las aplicaciones. </w:t>
      </w:r>
    </w:p>
    <w:p w14:paraId="31A51033" w14:textId="6E5A645C" w:rsidR="007D34F8" w:rsidRDefault="007D34F8" w:rsidP="007D34F8">
      <w:pPr>
        <w:jc w:val="both"/>
        <w:rPr>
          <w:rFonts w:ascii="Times New Roman" w:hAnsi="Times New Roman" w:cs="Times New Roman"/>
          <w:b/>
          <w:bCs/>
          <w:sz w:val="28"/>
          <w:szCs w:val="28"/>
        </w:rPr>
      </w:pPr>
      <w:r>
        <w:rPr>
          <w:rFonts w:ascii="Times New Roman" w:hAnsi="Times New Roman" w:cs="Times New Roman"/>
          <w:b/>
          <w:bCs/>
          <w:sz w:val="28"/>
          <w:szCs w:val="28"/>
        </w:rPr>
        <w:t xml:space="preserve">Decisiones </w:t>
      </w:r>
    </w:p>
    <w:p w14:paraId="509B7A45" w14:textId="7DCA8477" w:rsidR="00EE5FBC" w:rsidRDefault="001B7FFD" w:rsidP="007D34F8">
      <w:pPr>
        <w:jc w:val="both"/>
        <w:rPr>
          <w:rFonts w:ascii="Times New Roman" w:hAnsi="Times New Roman" w:cs="Times New Roman"/>
          <w:sz w:val="24"/>
          <w:szCs w:val="24"/>
        </w:rPr>
      </w:pPr>
      <w:r>
        <w:rPr>
          <w:rFonts w:ascii="Times New Roman" w:hAnsi="Times New Roman" w:cs="Times New Roman"/>
          <w:b/>
          <w:bCs/>
          <w:sz w:val="28"/>
          <w:szCs w:val="28"/>
        </w:rPr>
        <w:tab/>
      </w:r>
      <w:r w:rsidR="00F96700">
        <w:rPr>
          <w:rFonts w:ascii="Times New Roman" w:hAnsi="Times New Roman" w:cs="Times New Roman"/>
          <w:sz w:val="24"/>
          <w:szCs w:val="24"/>
        </w:rPr>
        <w:t>La toma de decisiones se basó en la información obtenida en la investigación, en mi criterio personal y en la retroalimentación que obtuve de los usuarios durante los distintos periodos de pruebas que realicé</w:t>
      </w:r>
      <w:r w:rsidR="00AF57E7">
        <w:rPr>
          <w:rFonts w:ascii="Times New Roman" w:hAnsi="Times New Roman" w:cs="Times New Roman"/>
          <w:sz w:val="24"/>
          <w:szCs w:val="24"/>
        </w:rPr>
        <w:t xml:space="preserve"> más de la retroalimentación recibida del departamento de calidad</w:t>
      </w:r>
      <w:r w:rsidR="00EE5FBC">
        <w:rPr>
          <w:rFonts w:ascii="Times New Roman" w:hAnsi="Times New Roman" w:cs="Times New Roman"/>
          <w:sz w:val="24"/>
          <w:szCs w:val="24"/>
        </w:rPr>
        <w:t xml:space="preserve">, </w:t>
      </w:r>
      <w:commentRangeStart w:id="23"/>
      <w:r w:rsidR="00EE5FBC">
        <w:rPr>
          <w:rFonts w:ascii="Times New Roman" w:hAnsi="Times New Roman" w:cs="Times New Roman"/>
          <w:sz w:val="24"/>
          <w:szCs w:val="24"/>
        </w:rPr>
        <w:t>también hay que decir que muchas de las decisiones se tomaron tomando en cuenta el factor económico, pues para poder realizar las pruebas y reuniones con los usuarios se tomo tiempo de trabajo de los colaboradores de Laats</w:t>
      </w:r>
      <w:r w:rsidR="003F508D">
        <w:rPr>
          <w:rFonts w:ascii="Times New Roman" w:hAnsi="Times New Roman" w:cs="Times New Roman"/>
          <w:sz w:val="24"/>
          <w:szCs w:val="24"/>
        </w:rPr>
        <w:t xml:space="preserve">. Por otro lado, la empresa es quien paga el servicio de Microsoft 365, servicio el cual me permitía poder trabajar en Power apps o almacenar en la nube, por ejemplo, este factor económico se sintió principalmente en el tiempo en que se tenían que tomar las decisiones, pues se necesitaban ver resultados por parte de los dirigentes de Laats para seguir confiando en el proyecto. </w:t>
      </w:r>
      <w:commentRangeEnd w:id="23"/>
      <w:r w:rsidR="003F508D">
        <w:rPr>
          <w:rStyle w:val="Refdecomentario"/>
        </w:rPr>
        <w:commentReference w:id="23"/>
      </w:r>
    </w:p>
    <w:p w14:paraId="025A80D9" w14:textId="1F815C1E" w:rsidR="00F96700" w:rsidRDefault="005C5AEA" w:rsidP="007D34F8">
      <w:pPr>
        <w:jc w:val="both"/>
        <w:rPr>
          <w:rFonts w:ascii="Times New Roman" w:hAnsi="Times New Roman" w:cs="Times New Roman"/>
          <w:sz w:val="24"/>
          <w:szCs w:val="24"/>
        </w:rPr>
      </w:pPr>
      <w:r>
        <w:rPr>
          <w:rFonts w:ascii="Times New Roman" w:hAnsi="Times New Roman" w:cs="Times New Roman"/>
          <w:sz w:val="24"/>
          <w:szCs w:val="24"/>
        </w:rPr>
        <w:tab/>
        <w:t xml:space="preserve">La decisión de desarrollar las aplicaciones con un diseño adaptable fue gracias a la investigación en la que note que el personal de Laats que trabaja en el aeropuerto no suele estar en un solo lugar, usualmente se tienen que mover mucho entre áreas y realizar tareas físicas como empujar o transportar cosas, por lo que necesitarían poder usar la aplicación en cualquier lugar del aeropuerto para poder continuar con normalidad sus trabajos. Eso se tradujo a que la aplicación debía ser capaz de ser usados en celulares, tabletas o computadoras. </w:t>
      </w:r>
    </w:p>
    <w:p w14:paraId="40B7B946" w14:textId="3A8717A2" w:rsidR="005C5AEA" w:rsidRDefault="00437DBE" w:rsidP="007D34F8">
      <w:pPr>
        <w:jc w:val="both"/>
        <w:rPr>
          <w:rFonts w:ascii="Times New Roman" w:hAnsi="Times New Roman" w:cs="Times New Roman"/>
          <w:sz w:val="24"/>
          <w:szCs w:val="24"/>
        </w:rPr>
      </w:pPr>
      <w:r>
        <w:rPr>
          <w:rFonts w:ascii="Times New Roman" w:hAnsi="Times New Roman" w:cs="Times New Roman"/>
          <w:sz w:val="24"/>
          <w:szCs w:val="24"/>
        </w:rPr>
        <w:tab/>
        <w:t xml:space="preserve">El diseño de las interfaces del programa se basaron </w:t>
      </w:r>
      <w:r w:rsidR="00344DB4">
        <w:rPr>
          <w:rFonts w:ascii="Times New Roman" w:hAnsi="Times New Roman" w:cs="Times New Roman"/>
          <w:sz w:val="24"/>
          <w:szCs w:val="24"/>
        </w:rPr>
        <w:t>en aplicaciones</w:t>
      </w:r>
      <w:r w:rsidR="00FD1C26">
        <w:rPr>
          <w:rFonts w:ascii="Times New Roman" w:hAnsi="Times New Roman" w:cs="Times New Roman"/>
          <w:sz w:val="24"/>
          <w:szCs w:val="24"/>
        </w:rPr>
        <w:t xml:space="preserve"> existentes de uso común en oficinas</w:t>
      </w:r>
      <w:r>
        <w:rPr>
          <w:rFonts w:ascii="Times New Roman" w:hAnsi="Times New Roman" w:cs="Times New Roman"/>
          <w:sz w:val="24"/>
          <w:szCs w:val="24"/>
        </w:rPr>
        <w:t>, esto porque note que mucho del personal ya se encontraba familiarizado con este tipo de programas, aunque aprovech</w:t>
      </w:r>
      <w:r w:rsidR="00FD1C26">
        <w:rPr>
          <w:rFonts w:ascii="Times New Roman" w:hAnsi="Times New Roman" w:cs="Times New Roman"/>
          <w:sz w:val="24"/>
          <w:szCs w:val="24"/>
        </w:rPr>
        <w:t>é</w:t>
      </w:r>
      <w:r>
        <w:rPr>
          <w:rFonts w:ascii="Times New Roman" w:hAnsi="Times New Roman" w:cs="Times New Roman"/>
          <w:sz w:val="24"/>
          <w:szCs w:val="24"/>
        </w:rPr>
        <w:t xml:space="preserve"> la interfaz a mi favor en otro sentido, específicamente con los colores, todas las aplicaciones comparten un mismo color </w:t>
      </w:r>
      <w:r>
        <w:rPr>
          <w:rFonts w:ascii="Times New Roman" w:hAnsi="Times New Roman" w:cs="Times New Roman"/>
          <w:sz w:val="24"/>
          <w:szCs w:val="24"/>
        </w:rPr>
        <w:lastRenderedPageBreak/>
        <w:t xml:space="preserve">predominante, un gris sobrio el cual no es molesto a la vista, pero en los botones, logos, títulos y otros elementos </w:t>
      </w:r>
      <w:r w:rsidR="000D7E38">
        <w:rPr>
          <w:rFonts w:ascii="Times New Roman" w:hAnsi="Times New Roman" w:cs="Times New Roman"/>
          <w:sz w:val="24"/>
          <w:szCs w:val="24"/>
        </w:rPr>
        <w:t>en</w:t>
      </w:r>
      <w:r>
        <w:rPr>
          <w:rFonts w:ascii="Times New Roman" w:hAnsi="Times New Roman" w:cs="Times New Roman"/>
          <w:sz w:val="24"/>
          <w:szCs w:val="24"/>
        </w:rPr>
        <w:t xml:space="preserve"> pantalla tienen un color</w:t>
      </w:r>
      <w:r w:rsidR="00FD1C26">
        <w:rPr>
          <w:rFonts w:ascii="Times New Roman" w:hAnsi="Times New Roman" w:cs="Times New Roman"/>
          <w:sz w:val="24"/>
          <w:szCs w:val="24"/>
        </w:rPr>
        <w:t xml:space="preserve"> propio</w:t>
      </w:r>
      <w:r>
        <w:rPr>
          <w:rFonts w:ascii="Times New Roman" w:hAnsi="Times New Roman" w:cs="Times New Roman"/>
          <w:sz w:val="24"/>
          <w:szCs w:val="24"/>
        </w:rPr>
        <w:t xml:space="preserve"> por aplicación, las siete aplicaciones poseen un propio color que las diferencian, </w:t>
      </w:r>
      <w:r w:rsidR="000D7E38">
        <w:rPr>
          <w:rFonts w:ascii="Times New Roman" w:hAnsi="Times New Roman" w:cs="Times New Roman"/>
          <w:sz w:val="24"/>
          <w:szCs w:val="24"/>
        </w:rPr>
        <w:t xml:space="preserve">esto porque cada aplicación </w:t>
      </w:r>
      <w:r w:rsidR="00FD1C26">
        <w:rPr>
          <w:rFonts w:ascii="Times New Roman" w:hAnsi="Times New Roman" w:cs="Times New Roman"/>
          <w:sz w:val="24"/>
          <w:szCs w:val="24"/>
        </w:rPr>
        <w:t>está</w:t>
      </w:r>
      <w:r w:rsidR="000D7E38">
        <w:rPr>
          <w:rFonts w:ascii="Times New Roman" w:hAnsi="Times New Roman" w:cs="Times New Roman"/>
          <w:sz w:val="24"/>
          <w:szCs w:val="24"/>
        </w:rPr>
        <w:t xml:space="preserve"> destinada a servir al personal del departamento para el cual fue creada pero el personal de los distintos departamentos suelen mezclarse durante sus actividades diarias, por lo que es común mezclar trabajos, así que si cada departamento es capaz de reconocer el color de su aplicación la probabilidad que usen una aplicación no perteneciente a su departamento se reduce. </w:t>
      </w:r>
    </w:p>
    <w:p w14:paraId="7D568F37" w14:textId="7DFC74C9" w:rsidR="000D7E38" w:rsidRDefault="000D7E38" w:rsidP="007D34F8">
      <w:pPr>
        <w:jc w:val="both"/>
        <w:rPr>
          <w:rFonts w:ascii="Times New Roman" w:hAnsi="Times New Roman" w:cs="Times New Roman"/>
          <w:sz w:val="24"/>
          <w:szCs w:val="24"/>
        </w:rPr>
      </w:pPr>
      <w:r>
        <w:rPr>
          <w:rFonts w:ascii="Times New Roman" w:hAnsi="Times New Roman" w:cs="Times New Roman"/>
          <w:sz w:val="24"/>
          <w:szCs w:val="24"/>
        </w:rPr>
        <w:tab/>
        <w:t xml:space="preserve">Respecto a otros elementos del diseño de la interacción humano computadora aplicado, si bien en un inicio considere un diseño el cual tuviera la menor cantidad de botones posibles y funcionara </w:t>
      </w:r>
      <w:r w:rsidR="00FD1C26">
        <w:rPr>
          <w:rFonts w:ascii="Times New Roman" w:hAnsi="Times New Roman" w:cs="Times New Roman"/>
          <w:sz w:val="24"/>
          <w:szCs w:val="24"/>
        </w:rPr>
        <w:t>más</w:t>
      </w:r>
      <w:r>
        <w:rPr>
          <w:rFonts w:ascii="Times New Roman" w:hAnsi="Times New Roman" w:cs="Times New Roman"/>
          <w:sz w:val="24"/>
          <w:szCs w:val="24"/>
        </w:rPr>
        <w:t xml:space="preserve"> a base de </w:t>
      </w:r>
      <w:r w:rsidR="00FD1C26">
        <w:rPr>
          <w:rFonts w:ascii="Times New Roman" w:hAnsi="Times New Roman" w:cs="Times New Roman"/>
          <w:sz w:val="24"/>
          <w:szCs w:val="24"/>
        </w:rPr>
        <w:t>gestos y</w:t>
      </w:r>
      <w:r w:rsidR="00CA5C35">
        <w:rPr>
          <w:rFonts w:ascii="Times New Roman" w:hAnsi="Times New Roman" w:cs="Times New Roman"/>
          <w:sz w:val="24"/>
          <w:szCs w:val="24"/>
        </w:rPr>
        <w:t xml:space="preserve"> </w:t>
      </w:r>
      <w:r>
        <w:rPr>
          <w:rFonts w:ascii="Times New Roman" w:hAnsi="Times New Roman" w:cs="Times New Roman"/>
          <w:sz w:val="24"/>
          <w:szCs w:val="24"/>
        </w:rPr>
        <w:t>movimientos</w:t>
      </w:r>
      <w:r w:rsidR="00CA5C35">
        <w:rPr>
          <w:rFonts w:ascii="Times New Roman" w:hAnsi="Times New Roman" w:cs="Times New Roman"/>
          <w:sz w:val="24"/>
          <w:szCs w:val="24"/>
        </w:rPr>
        <w:t xml:space="preserve"> </w:t>
      </w:r>
      <w:r w:rsidR="00FD1C26">
        <w:rPr>
          <w:rFonts w:ascii="Times New Roman" w:hAnsi="Times New Roman" w:cs="Times New Roman"/>
          <w:sz w:val="24"/>
          <w:szCs w:val="24"/>
        </w:rPr>
        <w:t>sobre la pantalla</w:t>
      </w:r>
      <w:r>
        <w:rPr>
          <w:rFonts w:ascii="Times New Roman" w:hAnsi="Times New Roman" w:cs="Times New Roman"/>
          <w:sz w:val="24"/>
          <w:szCs w:val="24"/>
        </w:rPr>
        <w:t>, not</w:t>
      </w:r>
      <w:r w:rsidR="00FD1C26">
        <w:rPr>
          <w:rFonts w:ascii="Times New Roman" w:hAnsi="Times New Roman" w:cs="Times New Roman"/>
          <w:sz w:val="24"/>
          <w:szCs w:val="24"/>
        </w:rPr>
        <w:t>é</w:t>
      </w:r>
      <w:r>
        <w:rPr>
          <w:rFonts w:ascii="Times New Roman" w:hAnsi="Times New Roman" w:cs="Times New Roman"/>
          <w:sz w:val="24"/>
          <w:szCs w:val="24"/>
        </w:rPr>
        <w:t xml:space="preserve"> que el personal de Laats que trabaja en el aeropuerto no está muy familiarizado con este tipo de aplicaciones, de hecho hay muchos que no son buenos con la tecnología, Examin</w:t>
      </w:r>
      <w:r w:rsidR="00FD1C26">
        <w:rPr>
          <w:rFonts w:ascii="Times New Roman" w:hAnsi="Times New Roman" w:cs="Times New Roman"/>
          <w:sz w:val="24"/>
          <w:szCs w:val="24"/>
        </w:rPr>
        <w:t>é</w:t>
      </w:r>
      <w:r>
        <w:rPr>
          <w:rFonts w:ascii="Times New Roman" w:hAnsi="Times New Roman" w:cs="Times New Roman"/>
          <w:sz w:val="24"/>
          <w:szCs w:val="24"/>
        </w:rPr>
        <w:t xml:space="preserve"> como interactuaban con la red social Instagram la cual usa mucho movimientos</w:t>
      </w:r>
      <w:r w:rsidR="00B07319">
        <w:rPr>
          <w:rFonts w:ascii="Times New Roman" w:hAnsi="Times New Roman" w:cs="Times New Roman"/>
          <w:sz w:val="24"/>
          <w:szCs w:val="24"/>
        </w:rPr>
        <w:t xml:space="preserve"> y botones</w:t>
      </w:r>
      <w:r>
        <w:rPr>
          <w:rFonts w:ascii="Times New Roman" w:hAnsi="Times New Roman" w:cs="Times New Roman"/>
          <w:sz w:val="24"/>
          <w:szCs w:val="24"/>
        </w:rPr>
        <w:t xml:space="preserve"> para </w:t>
      </w:r>
      <w:r w:rsidR="00FD1C26">
        <w:rPr>
          <w:rFonts w:ascii="Times New Roman" w:hAnsi="Times New Roman" w:cs="Times New Roman"/>
          <w:sz w:val="24"/>
          <w:szCs w:val="24"/>
        </w:rPr>
        <w:t xml:space="preserve">navegar </w:t>
      </w:r>
      <w:r>
        <w:rPr>
          <w:rFonts w:ascii="Times New Roman" w:hAnsi="Times New Roman" w:cs="Times New Roman"/>
          <w:sz w:val="24"/>
          <w:szCs w:val="24"/>
        </w:rPr>
        <w:t xml:space="preserve">en ella, pero la mayoría de usuarios no comprendían el concepto con facilidad, entonces al final opte </w:t>
      </w:r>
      <w:r w:rsidR="00B07319">
        <w:rPr>
          <w:rFonts w:ascii="Times New Roman" w:hAnsi="Times New Roman" w:cs="Times New Roman"/>
          <w:sz w:val="24"/>
          <w:szCs w:val="24"/>
        </w:rPr>
        <w:t xml:space="preserve">como forma de </w:t>
      </w:r>
      <w:r w:rsidR="00FD1C26">
        <w:rPr>
          <w:rFonts w:ascii="Times New Roman" w:hAnsi="Times New Roman" w:cs="Times New Roman"/>
          <w:sz w:val="24"/>
          <w:szCs w:val="24"/>
        </w:rPr>
        <w:t xml:space="preserve">navegar </w:t>
      </w:r>
      <w:r w:rsidR="00B07319">
        <w:rPr>
          <w:rFonts w:ascii="Times New Roman" w:hAnsi="Times New Roman" w:cs="Times New Roman"/>
          <w:sz w:val="24"/>
          <w:szCs w:val="24"/>
        </w:rPr>
        <w:t xml:space="preserve">por la aplicación </w:t>
      </w:r>
      <w:r>
        <w:rPr>
          <w:rFonts w:ascii="Times New Roman" w:hAnsi="Times New Roman" w:cs="Times New Roman"/>
          <w:sz w:val="24"/>
          <w:szCs w:val="24"/>
        </w:rPr>
        <w:t xml:space="preserve">botones grandes y auto explicativos </w:t>
      </w:r>
      <w:r w:rsidR="00B07319">
        <w:rPr>
          <w:rFonts w:ascii="Times New Roman" w:hAnsi="Times New Roman" w:cs="Times New Roman"/>
          <w:sz w:val="24"/>
          <w:szCs w:val="24"/>
        </w:rPr>
        <w:t>los cual result</w:t>
      </w:r>
      <w:r w:rsidR="00FD1C26">
        <w:rPr>
          <w:rFonts w:ascii="Times New Roman" w:hAnsi="Times New Roman" w:cs="Times New Roman"/>
          <w:sz w:val="24"/>
          <w:szCs w:val="24"/>
        </w:rPr>
        <w:t>ó</w:t>
      </w:r>
      <w:r w:rsidR="00B07319">
        <w:rPr>
          <w:rFonts w:ascii="Times New Roman" w:hAnsi="Times New Roman" w:cs="Times New Roman"/>
          <w:sz w:val="24"/>
          <w:szCs w:val="24"/>
        </w:rPr>
        <w:t xml:space="preserve"> en algo </w:t>
      </w:r>
      <w:r w:rsidR="00ED13A5">
        <w:rPr>
          <w:rFonts w:ascii="Times New Roman" w:hAnsi="Times New Roman" w:cs="Times New Roman"/>
          <w:sz w:val="24"/>
          <w:szCs w:val="24"/>
        </w:rPr>
        <w:t>más</w:t>
      </w:r>
      <w:r w:rsidR="00B07319">
        <w:rPr>
          <w:rFonts w:ascii="Times New Roman" w:hAnsi="Times New Roman" w:cs="Times New Roman"/>
          <w:sz w:val="24"/>
          <w:szCs w:val="24"/>
        </w:rPr>
        <w:t xml:space="preserve"> </w:t>
      </w:r>
      <w:r w:rsidR="00FD1C26">
        <w:rPr>
          <w:rFonts w:ascii="Times New Roman" w:hAnsi="Times New Roman" w:cs="Times New Roman"/>
          <w:sz w:val="24"/>
          <w:szCs w:val="24"/>
        </w:rPr>
        <w:t xml:space="preserve">intuitivo </w:t>
      </w:r>
      <w:r w:rsidR="00B07319">
        <w:rPr>
          <w:rFonts w:ascii="Times New Roman" w:hAnsi="Times New Roman" w:cs="Times New Roman"/>
          <w:sz w:val="24"/>
          <w:szCs w:val="24"/>
        </w:rPr>
        <w:t xml:space="preserve">para ellos. </w:t>
      </w:r>
    </w:p>
    <w:p w14:paraId="282268FC" w14:textId="79E6E9ED" w:rsidR="00445172" w:rsidRDefault="00445172" w:rsidP="007D34F8">
      <w:pPr>
        <w:jc w:val="both"/>
        <w:rPr>
          <w:rFonts w:ascii="Times New Roman" w:hAnsi="Times New Roman" w:cs="Times New Roman"/>
          <w:b/>
          <w:bCs/>
          <w:sz w:val="28"/>
          <w:szCs w:val="28"/>
        </w:rPr>
      </w:pPr>
      <w:r w:rsidRPr="00675601">
        <w:rPr>
          <w:rFonts w:ascii="Times New Roman" w:hAnsi="Times New Roman" w:cs="Times New Roman"/>
          <w:b/>
          <w:bCs/>
          <w:sz w:val="28"/>
          <w:szCs w:val="28"/>
        </w:rPr>
        <w:t>Proceso empresa cliente</w:t>
      </w:r>
    </w:p>
    <w:p w14:paraId="2AA91A51" w14:textId="11C255C0" w:rsidR="00FE7CB8" w:rsidRDefault="00FE7CB8" w:rsidP="007D34F8">
      <w:pPr>
        <w:jc w:val="both"/>
        <w:rPr>
          <w:rFonts w:ascii="Times New Roman" w:hAnsi="Times New Roman" w:cs="Times New Roman"/>
          <w:sz w:val="24"/>
          <w:szCs w:val="24"/>
        </w:rPr>
      </w:pPr>
      <w:r>
        <w:rPr>
          <w:rFonts w:ascii="Times New Roman" w:hAnsi="Times New Roman" w:cs="Times New Roman"/>
          <w:b/>
          <w:bCs/>
          <w:sz w:val="28"/>
          <w:szCs w:val="28"/>
        </w:rPr>
        <w:tab/>
      </w:r>
      <w:r w:rsidR="00917F08">
        <w:rPr>
          <w:rFonts w:ascii="Times New Roman" w:hAnsi="Times New Roman" w:cs="Times New Roman"/>
          <w:sz w:val="24"/>
          <w:szCs w:val="24"/>
        </w:rPr>
        <w:t>La razón de la existencia de algunas herramientas está directamente relacionada por la forma en la que Laats tiene para comunicarse con sus clientes</w:t>
      </w:r>
      <w:r w:rsidR="000C2A49">
        <w:rPr>
          <w:rFonts w:ascii="Times New Roman" w:hAnsi="Times New Roman" w:cs="Times New Roman"/>
          <w:sz w:val="24"/>
          <w:szCs w:val="24"/>
        </w:rPr>
        <w:t xml:space="preserve"> (las aerolíneas)</w:t>
      </w:r>
      <w:r w:rsidR="00917F08">
        <w:rPr>
          <w:rFonts w:ascii="Times New Roman" w:hAnsi="Times New Roman" w:cs="Times New Roman"/>
          <w:sz w:val="24"/>
          <w:szCs w:val="24"/>
        </w:rPr>
        <w:t xml:space="preserve">, en esta sección resumiré las partes más importantes </w:t>
      </w:r>
      <w:r w:rsidR="000C2A49">
        <w:rPr>
          <w:rFonts w:ascii="Times New Roman" w:hAnsi="Times New Roman" w:cs="Times New Roman"/>
          <w:sz w:val="24"/>
          <w:szCs w:val="24"/>
        </w:rPr>
        <w:t xml:space="preserve">de esta comunicación </w:t>
      </w:r>
      <w:r w:rsidR="00917F08">
        <w:rPr>
          <w:rFonts w:ascii="Times New Roman" w:hAnsi="Times New Roman" w:cs="Times New Roman"/>
          <w:sz w:val="24"/>
          <w:szCs w:val="24"/>
        </w:rPr>
        <w:t xml:space="preserve">para la completa compresión de este proyecto. </w:t>
      </w:r>
    </w:p>
    <w:p w14:paraId="18AEFFEB" w14:textId="37CEEBE2" w:rsidR="00917F08" w:rsidRDefault="00917F08" w:rsidP="007D34F8">
      <w:pPr>
        <w:jc w:val="both"/>
        <w:rPr>
          <w:rFonts w:ascii="Times New Roman" w:hAnsi="Times New Roman" w:cs="Times New Roman"/>
          <w:sz w:val="24"/>
          <w:szCs w:val="24"/>
        </w:rPr>
      </w:pPr>
      <w:r>
        <w:rPr>
          <w:rFonts w:ascii="Times New Roman" w:hAnsi="Times New Roman" w:cs="Times New Roman"/>
          <w:sz w:val="24"/>
          <w:szCs w:val="24"/>
        </w:rPr>
        <w:tab/>
        <w:t xml:space="preserve">Como he mencionado con anterioridad la industria aeroportuaria es muy conservadora (si bien me refiero a Guatemala específicamente es probable que en otros país sea muy parecido pues por la misma naturaleza del negocio se suelen tener procesos parecidos en todos lados) muchas de las formas de comunicarse son las clásicas que se encuentran en un ambiente de oficina sin prácticamente ningún cambio, correos, uso de papel para registrar cualquier cosa, escaneos, </w:t>
      </w:r>
      <w:r w:rsidR="004669DC">
        <w:rPr>
          <w:rFonts w:ascii="Times New Roman" w:hAnsi="Times New Roman" w:cs="Times New Roman"/>
          <w:sz w:val="24"/>
          <w:szCs w:val="24"/>
        </w:rPr>
        <w:t>etc.</w:t>
      </w:r>
      <w:r>
        <w:rPr>
          <w:rFonts w:ascii="Times New Roman" w:hAnsi="Times New Roman" w:cs="Times New Roman"/>
          <w:sz w:val="24"/>
          <w:szCs w:val="24"/>
        </w:rPr>
        <w:t xml:space="preserve">… por ende </w:t>
      </w:r>
      <w:r w:rsidR="004669DC">
        <w:rPr>
          <w:rFonts w:ascii="Times New Roman" w:hAnsi="Times New Roman" w:cs="Times New Roman"/>
          <w:sz w:val="24"/>
          <w:szCs w:val="24"/>
        </w:rPr>
        <w:t xml:space="preserve">las aplicaciones no podían dejar de tener ciertas herramientas que les facilitara a los usuarios realizar sus tareas. Por ejemplo, cuando una aerolínea recibe un servicio por parte de Laats se </w:t>
      </w:r>
      <w:r w:rsidR="009519AB">
        <w:rPr>
          <w:rFonts w:ascii="Times New Roman" w:hAnsi="Times New Roman" w:cs="Times New Roman"/>
          <w:sz w:val="24"/>
          <w:szCs w:val="24"/>
        </w:rPr>
        <w:t>llena</w:t>
      </w:r>
      <w:r w:rsidR="004669DC">
        <w:rPr>
          <w:rFonts w:ascii="Times New Roman" w:hAnsi="Times New Roman" w:cs="Times New Roman"/>
          <w:sz w:val="24"/>
          <w:szCs w:val="24"/>
        </w:rPr>
        <w:t xml:space="preserve"> una orden de servicio (las cuales son las que genera la aplicación) estas se acumulan por todo un mes y al final de dicho mes Laats se las entrega a la aerolínea cliente, en ciertas ocasiones por razones especiales es necesario mandar la orden de servicio antes del fin del mes, entonces se manda por correo una versión escaneada y posteriormente ya se entrega la versión física. De esta manera las aerolíneas pueden monitorear qu</w:t>
      </w:r>
      <w:r w:rsidR="00FD1C26">
        <w:rPr>
          <w:rFonts w:ascii="Times New Roman" w:hAnsi="Times New Roman" w:cs="Times New Roman"/>
          <w:sz w:val="24"/>
          <w:szCs w:val="24"/>
        </w:rPr>
        <w:t>é</w:t>
      </w:r>
      <w:r w:rsidR="004669DC">
        <w:rPr>
          <w:rFonts w:ascii="Times New Roman" w:hAnsi="Times New Roman" w:cs="Times New Roman"/>
          <w:sz w:val="24"/>
          <w:szCs w:val="24"/>
        </w:rPr>
        <w:t xml:space="preserve"> servicios recibieron por parte de </w:t>
      </w:r>
      <w:r w:rsidR="00FD1C26">
        <w:rPr>
          <w:rFonts w:ascii="Times New Roman" w:hAnsi="Times New Roman" w:cs="Times New Roman"/>
          <w:sz w:val="24"/>
          <w:szCs w:val="24"/>
        </w:rPr>
        <w:t>L</w:t>
      </w:r>
      <w:r w:rsidR="004669DC">
        <w:rPr>
          <w:rFonts w:ascii="Times New Roman" w:hAnsi="Times New Roman" w:cs="Times New Roman"/>
          <w:sz w:val="24"/>
          <w:szCs w:val="24"/>
        </w:rPr>
        <w:t xml:space="preserve">aats y </w:t>
      </w:r>
      <w:r w:rsidR="000C2A49">
        <w:rPr>
          <w:rFonts w:ascii="Times New Roman" w:hAnsi="Times New Roman" w:cs="Times New Roman"/>
          <w:sz w:val="24"/>
          <w:szCs w:val="24"/>
        </w:rPr>
        <w:t>así</w:t>
      </w:r>
      <w:r w:rsidR="004669DC">
        <w:rPr>
          <w:rFonts w:ascii="Times New Roman" w:hAnsi="Times New Roman" w:cs="Times New Roman"/>
          <w:sz w:val="24"/>
          <w:szCs w:val="24"/>
        </w:rPr>
        <w:t xml:space="preserve"> realizar los pagos que les corresponden</w:t>
      </w:r>
      <w:r w:rsidR="000C2A49">
        <w:rPr>
          <w:rFonts w:ascii="Times New Roman" w:hAnsi="Times New Roman" w:cs="Times New Roman"/>
          <w:sz w:val="24"/>
          <w:szCs w:val="24"/>
        </w:rPr>
        <w:t>.</w:t>
      </w:r>
    </w:p>
    <w:p w14:paraId="282D5ACA" w14:textId="614FE3F7" w:rsidR="002F3565" w:rsidRDefault="000C2A49" w:rsidP="007D34F8">
      <w:pPr>
        <w:jc w:val="both"/>
        <w:rPr>
          <w:rFonts w:ascii="Times New Roman" w:hAnsi="Times New Roman" w:cs="Times New Roman"/>
          <w:sz w:val="24"/>
          <w:szCs w:val="24"/>
        </w:rPr>
      </w:pPr>
      <w:r>
        <w:rPr>
          <w:rFonts w:ascii="Times New Roman" w:hAnsi="Times New Roman" w:cs="Times New Roman"/>
          <w:sz w:val="24"/>
          <w:szCs w:val="24"/>
        </w:rPr>
        <w:tab/>
        <w:t xml:space="preserve">Dentro de este proceso se mantienen </w:t>
      </w:r>
      <w:r w:rsidR="009519AB">
        <w:rPr>
          <w:rFonts w:ascii="Times New Roman" w:hAnsi="Times New Roman" w:cs="Times New Roman"/>
          <w:sz w:val="24"/>
          <w:szCs w:val="24"/>
        </w:rPr>
        <w:t>ciertas reglas</w:t>
      </w:r>
      <w:r>
        <w:rPr>
          <w:rFonts w:ascii="Times New Roman" w:hAnsi="Times New Roman" w:cs="Times New Roman"/>
          <w:sz w:val="24"/>
          <w:szCs w:val="24"/>
        </w:rPr>
        <w:t>, como el nombre de ciertos servicios</w:t>
      </w:r>
      <w:r w:rsidR="009519AB">
        <w:rPr>
          <w:rFonts w:ascii="Times New Roman" w:hAnsi="Times New Roman" w:cs="Times New Roman"/>
          <w:sz w:val="24"/>
          <w:szCs w:val="24"/>
        </w:rPr>
        <w:t xml:space="preserve"> que no se pueden cambiar</w:t>
      </w:r>
      <w:r>
        <w:rPr>
          <w:rFonts w:ascii="Times New Roman" w:hAnsi="Times New Roman" w:cs="Times New Roman"/>
          <w:sz w:val="24"/>
          <w:szCs w:val="24"/>
        </w:rPr>
        <w:t xml:space="preserve">, información que no puede faltar o las firmas, porque por la naturaleza de la industria (en la cual se suele ver comportamientos criminales) es obligatorio llevar un registro de todo y de quien lo hizo, obviamente buscando evitar fraudes o mal entendidos. </w:t>
      </w:r>
    </w:p>
    <w:p w14:paraId="50E97071" w14:textId="77777777" w:rsidR="001E1EBF" w:rsidRPr="00917F08" w:rsidRDefault="001E1EBF" w:rsidP="007D34F8">
      <w:pPr>
        <w:jc w:val="both"/>
        <w:rPr>
          <w:rFonts w:ascii="Times New Roman" w:hAnsi="Times New Roman" w:cs="Times New Roman"/>
          <w:sz w:val="24"/>
          <w:szCs w:val="24"/>
        </w:rPr>
      </w:pPr>
    </w:p>
    <w:p w14:paraId="48215C8D" w14:textId="737E8970" w:rsidR="00F41A22" w:rsidRPr="007D34F8" w:rsidRDefault="007D34F8" w:rsidP="00F41A22">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Metodología ágil aplicada </w:t>
      </w:r>
    </w:p>
    <w:p w14:paraId="6BD2172E" w14:textId="0B0E49CF" w:rsidR="0011396E" w:rsidRDefault="007D34F8" w:rsidP="001B7FFD">
      <w:pPr>
        <w:ind w:firstLine="708"/>
        <w:jc w:val="both"/>
        <w:rPr>
          <w:rFonts w:ascii="Times New Roman" w:hAnsi="Times New Roman" w:cs="Times New Roman"/>
          <w:sz w:val="24"/>
          <w:szCs w:val="24"/>
        </w:rPr>
      </w:pPr>
      <w:r>
        <w:rPr>
          <w:rFonts w:ascii="Times New Roman" w:hAnsi="Times New Roman" w:cs="Times New Roman"/>
          <w:sz w:val="24"/>
          <w:szCs w:val="24"/>
        </w:rPr>
        <w:t>La metodología ágil aplicada</w:t>
      </w:r>
      <w:r w:rsidR="000B7EA8" w:rsidRPr="000B7EA8">
        <w:rPr>
          <w:rFonts w:ascii="Times New Roman" w:hAnsi="Times New Roman" w:cs="Times New Roman"/>
          <w:sz w:val="24"/>
          <w:szCs w:val="24"/>
        </w:rPr>
        <w:t xml:space="preserve"> </w:t>
      </w:r>
      <w:r w:rsidR="0011396E">
        <w:rPr>
          <w:rFonts w:ascii="Times New Roman" w:hAnsi="Times New Roman" w:cs="Times New Roman"/>
          <w:sz w:val="24"/>
          <w:szCs w:val="24"/>
        </w:rPr>
        <w:t>fue</w:t>
      </w:r>
      <w:r w:rsidR="000B7EA8" w:rsidRPr="000B7EA8">
        <w:rPr>
          <w:rFonts w:ascii="Times New Roman" w:hAnsi="Times New Roman" w:cs="Times New Roman"/>
          <w:sz w:val="24"/>
          <w:szCs w:val="24"/>
        </w:rPr>
        <w:t xml:space="preserve"> Kanban, las razones por las que se </w:t>
      </w:r>
      <w:r w:rsidR="0011396E">
        <w:rPr>
          <w:rFonts w:ascii="Times New Roman" w:hAnsi="Times New Roman" w:cs="Times New Roman"/>
          <w:sz w:val="24"/>
          <w:szCs w:val="24"/>
        </w:rPr>
        <w:t>usó</w:t>
      </w:r>
      <w:r w:rsidR="000B7EA8" w:rsidRPr="000B7EA8">
        <w:rPr>
          <w:rFonts w:ascii="Times New Roman" w:hAnsi="Times New Roman" w:cs="Times New Roman"/>
          <w:sz w:val="24"/>
          <w:szCs w:val="24"/>
        </w:rPr>
        <w:t xml:space="preserve"> esta metodología son</w:t>
      </w:r>
      <w:r w:rsidR="0011396E">
        <w:rPr>
          <w:rFonts w:ascii="Times New Roman" w:hAnsi="Times New Roman" w:cs="Times New Roman"/>
          <w:sz w:val="24"/>
          <w:szCs w:val="24"/>
        </w:rPr>
        <w:t xml:space="preserve"> dictadas a continuación:</w:t>
      </w:r>
    </w:p>
    <w:p w14:paraId="52320E46" w14:textId="77777777" w:rsidR="0011396E" w:rsidRDefault="0011396E" w:rsidP="0011396E">
      <w:pPr>
        <w:pStyle w:val="Prrafodelista"/>
        <w:numPr>
          <w:ilvl w:val="0"/>
          <w:numId w:val="20"/>
        </w:numPr>
        <w:jc w:val="both"/>
        <w:rPr>
          <w:rFonts w:ascii="Times New Roman" w:hAnsi="Times New Roman" w:cs="Times New Roman"/>
          <w:sz w:val="24"/>
          <w:szCs w:val="24"/>
        </w:rPr>
      </w:pPr>
      <w:r>
        <w:rPr>
          <w:rFonts w:ascii="Times New Roman" w:hAnsi="Times New Roman" w:cs="Times New Roman"/>
          <w:sz w:val="24"/>
          <w:szCs w:val="24"/>
        </w:rPr>
        <w:t>E</w:t>
      </w:r>
      <w:r w:rsidR="000B7EA8" w:rsidRPr="0011396E">
        <w:rPr>
          <w:rFonts w:ascii="Times New Roman" w:hAnsi="Times New Roman" w:cs="Times New Roman"/>
          <w:sz w:val="24"/>
          <w:szCs w:val="24"/>
        </w:rPr>
        <w:t>l sistema de tableros de Kanban me permit</w:t>
      </w:r>
      <w:r>
        <w:rPr>
          <w:rFonts w:ascii="Times New Roman" w:hAnsi="Times New Roman" w:cs="Times New Roman"/>
          <w:sz w:val="24"/>
          <w:szCs w:val="24"/>
        </w:rPr>
        <w:t>ió</w:t>
      </w:r>
      <w:r w:rsidR="000B7EA8" w:rsidRPr="0011396E">
        <w:rPr>
          <w:rFonts w:ascii="Times New Roman" w:hAnsi="Times New Roman" w:cs="Times New Roman"/>
          <w:sz w:val="24"/>
          <w:szCs w:val="24"/>
        </w:rPr>
        <w:t xml:space="preserve"> tener un </w:t>
      </w:r>
      <w:commentRangeStart w:id="24"/>
      <w:commentRangeStart w:id="25"/>
      <w:r w:rsidR="000B7EA8" w:rsidRPr="0011396E">
        <w:rPr>
          <w:rFonts w:ascii="Times New Roman" w:hAnsi="Times New Roman" w:cs="Times New Roman"/>
          <w:sz w:val="24"/>
          <w:szCs w:val="24"/>
        </w:rPr>
        <w:t xml:space="preserve">tablero </w:t>
      </w:r>
      <w:commentRangeEnd w:id="24"/>
      <w:r w:rsidR="00FD1C26">
        <w:rPr>
          <w:rStyle w:val="Refdecomentario"/>
        </w:rPr>
        <w:commentReference w:id="24"/>
      </w:r>
      <w:commentRangeEnd w:id="25"/>
      <w:r w:rsidR="000A6149">
        <w:rPr>
          <w:rStyle w:val="Refdecomentario"/>
        </w:rPr>
        <w:commentReference w:id="25"/>
      </w:r>
      <w:r w:rsidR="000B7EA8" w:rsidRPr="0011396E">
        <w:rPr>
          <w:rFonts w:ascii="Times New Roman" w:hAnsi="Times New Roman" w:cs="Times New Roman"/>
          <w:sz w:val="24"/>
          <w:szCs w:val="24"/>
        </w:rPr>
        <w:t xml:space="preserve">de tareas para cada uno de los 7 departamentos y así poder </w:t>
      </w:r>
      <w:r>
        <w:rPr>
          <w:rFonts w:ascii="Times New Roman" w:hAnsi="Times New Roman" w:cs="Times New Roman"/>
          <w:sz w:val="24"/>
          <w:szCs w:val="24"/>
        </w:rPr>
        <w:t>separar las</w:t>
      </w:r>
      <w:r w:rsidR="000B7EA8" w:rsidRPr="0011396E">
        <w:rPr>
          <w:rFonts w:ascii="Times New Roman" w:hAnsi="Times New Roman" w:cs="Times New Roman"/>
          <w:sz w:val="24"/>
          <w:szCs w:val="24"/>
        </w:rPr>
        <w:t xml:space="preserve"> necesidades de cada uno de ellos de manera independiente sin que se mezclen las tareas </w:t>
      </w:r>
      <w:r>
        <w:rPr>
          <w:rFonts w:ascii="Times New Roman" w:hAnsi="Times New Roman" w:cs="Times New Roman"/>
          <w:sz w:val="24"/>
          <w:szCs w:val="24"/>
        </w:rPr>
        <w:t>entre</w:t>
      </w:r>
      <w:r w:rsidR="000B7EA8" w:rsidRPr="0011396E">
        <w:rPr>
          <w:rFonts w:ascii="Times New Roman" w:hAnsi="Times New Roman" w:cs="Times New Roman"/>
          <w:sz w:val="24"/>
          <w:szCs w:val="24"/>
        </w:rPr>
        <w:t xml:space="preserve"> departamento</w:t>
      </w:r>
      <w:r>
        <w:rPr>
          <w:rFonts w:ascii="Times New Roman" w:hAnsi="Times New Roman" w:cs="Times New Roman"/>
          <w:sz w:val="24"/>
          <w:szCs w:val="24"/>
        </w:rPr>
        <w:t>s.</w:t>
      </w:r>
      <w:r w:rsidR="000B7EA8" w:rsidRPr="0011396E">
        <w:rPr>
          <w:rFonts w:ascii="Times New Roman" w:hAnsi="Times New Roman" w:cs="Times New Roman"/>
          <w:sz w:val="24"/>
          <w:szCs w:val="24"/>
        </w:rPr>
        <w:t xml:space="preserve"> </w:t>
      </w:r>
    </w:p>
    <w:p w14:paraId="3B6296D6" w14:textId="77777777" w:rsidR="00464CAD" w:rsidRDefault="0011396E" w:rsidP="0011396E">
      <w:pPr>
        <w:pStyle w:val="Prrafodelista"/>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Si </w:t>
      </w:r>
      <w:r w:rsidR="000B7EA8" w:rsidRPr="0011396E">
        <w:rPr>
          <w:rFonts w:ascii="Times New Roman" w:hAnsi="Times New Roman" w:cs="Times New Roman"/>
          <w:sz w:val="24"/>
          <w:szCs w:val="24"/>
        </w:rPr>
        <w:t xml:space="preserve">un cambio </w:t>
      </w:r>
      <w:r>
        <w:rPr>
          <w:rFonts w:ascii="Times New Roman" w:hAnsi="Times New Roman" w:cs="Times New Roman"/>
          <w:sz w:val="24"/>
          <w:szCs w:val="24"/>
        </w:rPr>
        <w:t>aplicado</w:t>
      </w:r>
      <w:r w:rsidR="000B7EA8" w:rsidRPr="0011396E">
        <w:rPr>
          <w:rFonts w:ascii="Times New Roman" w:hAnsi="Times New Roman" w:cs="Times New Roman"/>
          <w:sz w:val="24"/>
          <w:szCs w:val="24"/>
        </w:rPr>
        <w:t xml:space="preserve"> </w:t>
      </w:r>
      <w:r>
        <w:rPr>
          <w:rFonts w:ascii="Times New Roman" w:hAnsi="Times New Roman" w:cs="Times New Roman"/>
          <w:sz w:val="24"/>
          <w:szCs w:val="24"/>
        </w:rPr>
        <w:t>en una de las aplicaciones de los</w:t>
      </w:r>
      <w:r w:rsidR="000B7EA8" w:rsidRPr="0011396E">
        <w:rPr>
          <w:rFonts w:ascii="Times New Roman" w:hAnsi="Times New Roman" w:cs="Times New Roman"/>
          <w:sz w:val="24"/>
          <w:szCs w:val="24"/>
        </w:rPr>
        <w:t xml:space="preserve"> departamentos es muy trascendente</w:t>
      </w:r>
      <w:r>
        <w:rPr>
          <w:rFonts w:ascii="Times New Roman" w:hAnsi="Times New Roman" w:cs="Times New Roman"/>
          <w:sz w:val="24"/>
          <w:szCs w:val="24"/>
        </w:rPr>
        <w:t>,</w:t>
      </w:r>
      <w:r w:rsidR="000B7EA8" w:rsidRPr="0011396E">
        <w:rPr>
          <w:rFonts w:ascii="Times New Roman" w:hAnsi="Times New Roman" w:cs="Times New Roman"/>
          <w:sz w:val="24"/>
          <w:szCs w:val="24"/>
        </w:rPr>
        <w:t xml:space="preserve"> fácilmente puede asignar esa tarea a los demás tableros</w:t>
      </w:r>
      <w:r w:rsidR="00464CAD">
        <w:rPr>
          <w:rFonts w:ascii="Times New Roman" w:hAnsi="Times New Roman" w:cs="Times New Roman"/>
          <w:sz w:val="24"/>
          <w:szCs w:val="24"/>
        </w:rPr>
        <w:t>.</w:t>
      </w:r>
      <w:r w:rsidR="000B7EA8" w:rsidRPr="0011396E">
        <w:rPr>
          <w:rFonts w:ascii="Times New Roman" w:hAnsi="Times New Roman" w:cs="Times New Roman"/>
          <w:sz w:val="24"/>
          <w:szCs w:val="24"/>
        </w:rPr>
        <w:t xml:space="preserve"> </w:t>
      </w:r>
    </w:p>
    <w:p w14:paraId="29C918F8" w14:textId="77777777" w:rsidR="00464CAD" w:rsidRDefault="00464CAD" w:rsidP="0011396E">
      <w:pPr>
        <w:pStyle w:val="Prrafodelista"/>
        <w:numPr>
          <w:ilvl w:val="0"/>
          <w:numId w:val="20"/>
        </w:numPr>
        <w:jc w:val="both"/>
        <w:rPr>
          <w:rFonts w:ascii="Times New Roman" w:hAnsi="Times New Roman" w:cs="Times New Roman"/>
          <w:sz w:val="24"/>
          <w:szCs w:val="24"/>
        </w:rPr>
      </w:pPr>
      <w:r>
        <w:rPr>
          <w:rFonts w:ascii="Times New Roman" w:hAnsi="Times New Roman" w:cs="Times New Roman"/>
          <w:sz w:val="24"/>
          <w:szCs w:val="24"/>
        </w:rPr>
        <w:t>L</w:t>
      </w:r>
      <w:r w:rsidR="000B7EA8" w:rsidRPr="0011396E">
        <w:rPr>
          <w:rFonts w:ascii="Times New Roman" w:hAnsi="Times New Roman" w:cs="Times New Roman"/>
          <w:sz w:val="24"/>
          <w:szCs w:val="24"/>
        </w:rPr>
        <w:t xml:space="preserve">a metodología </w:t>
      </w:r>
      <w:r>
        <w:rPr>
          <w:rFonts w:ascii="Times New Roman" w:hAnsi="Times New Roman" w:cs="Times New Roman"/>
          <w:sz w:val="24"/>
          <w:szCs w:val="24"/>
        </w:rPr>
        <w:t>me permitió asignar prioridades</w:t>
      </w:r>
      <w:r w:rsidR="000B7EA8" w:rsidRPr="0011396E">
        <w:rPr>
          <w:rFonts w:ascii="Times New Roman" w:hAnsi="Times New Roman" w:cs="Times New Roman"/>
          <w:sz w:val="24"/>
          <w:szCs w:val="24"/>
        </w:rPr>
        <w:t xml:space="preserve"> a las tareas</w:t>
      </w:r>
      <w:r>
        <w:rPr>
          <w:rFonts w:ascii="Times New Roman" w:hAnsi="Times New Roman" w:cs="Times New Roman"/>
          <w:sz w:val="24"/>
          <w:szCs w:val="24"/>
        </w:rPr>
        <w:t xml:space="preserve"> colocadas</w:t>
      </w:r>
      <w:r w:rsidR="000B7EA8" w:rsidRPr="0011396E">
        <w:rPr>
          <w:rFonts w:ascii="Times New Roman" w:hAnsi="Times New Roman" w:cs="Times New Roman"/>
          <w:sz w:val="24"/>
          <w:szCs w:val="24"/>
        </w:rPr>
        <w:t xml:space="preserve"> en</w:t>
      </w:r>
      <w:r>
        <w:rPr>
          <w:rFonts w:ascii="Times New Roman" w:hAnsi="Times New Roman" w:cs="Times New Roman"/>
          <w:sz w:val="24"/>
          <w:szCs w:val="24"/>
        </w:rPr>
        <w:t xml:space="preserve"> los tableros</w:t>
      </w:r>
      <w:r w:rsidR="000B7EA8" w:rsidRPr="0011396E">
        <w:rPr>
          <w:rFonts w:ascii="Times New Roman" w:hAnsi="Times New Roman" w:cs="Times New Roman"/>
          <w:sz w:val="24"/>
          <w:szCs w:val="24"/>
        </w:rPr>
        <w:t xml:space="preserve"> Kanban</w:t>
      </w:r>
      <w:r>
        <w:rPr>
          <w:rFonts w:ascii="Times New Roman" w:hAnsi="Times New Roman" w:cs="Times New Roman"/>
          <w:sz w:val="24"/>
          <w:szCs w:val="24"/>
        </w:rPr>
        <w:t>,</w:t>
      </w:r>
      <w:r w:rsidR="000B7EA8" w:rsidRPr="0011396E">
        <w:rPr>
          <w:rFonts w:ascii="Times New Roman" w:hAnsi="Times New Roman" w:cs="Times New Roman"/>
          <w:sz w:val="24"/>
          <w:szCs w:val="24"/>
        </w:rPr>
        <w:t xml:space="preserve"> me permiti</w:t>
      </w:r>
      <w:r>
        <w:rPr>
          <w:rFonts w:ascii="Times New Roman" w:hAnsi="Times New Roman" w:cs="Times New Roman"/>
          <w:sz w:val="24"/>
          <w:szCs w:val="24"/>
        </w:rPr>
        <w:t>ó</w:t>
      </w:r>
      <w:r w:rsidR="000B7EA8" w:rsidRPr="0011396E">
        <w:rPr>
          <w:rFonts w:ascii="Times New Roman" w:hAnsi="Times New Roman" w:cs="Times New Roman"/>
          <w:sz w:val="24"/>
          <w:szCs w:val="24"/>
        </w:rPr>
        <w:t xml:space="preserve"> poder realizar primero las tareas más críticas para el beneficio del usuario primero y no tener que realizar todas las tareas de un departamento obligatoriamente para poder avanzar al siguiente</w:t>
      </w:r>
      <w:r>
        <w:rPr>
          <w:rFonts w:ascii="Times New Roman" w:hAnsi="Times New Roman" w:cs="Times New Roman"/>
          <w:sz w:val="24"/>
          <w:szCs w:val="24"/>
        </w:rPr>
        <w:t>.</w:t>
      </w:r>
    </w:p>
    <w:p w14:paraId="7AF5C92A" w14:textId="77777777" w:rsidR="00464CAD" w:rsidRDefault="00464CAD" w:rsidP="0011396E">
      <w:pPr>
        <w:pStyle w:val="Prrafodelista"/>
        <w:numPr>
          <w:ilvl w:val="0"/>
          <w:numId w:val="20"/>
        </w:numPr>
        <w:jc w:val="both"/>
        <w:rPr>
          <w:rFonts w:ascii="Times New Roman" w:hAnsi="Times New Roman" w:cs="Times New Roman"/>
          <w:sz w:val="24"/>
          <w:szCs w:val="24"/>
        </w:rPr>
      </w:pPr>
      <w:r>
        <w:rPr>
          <w:rFonts w:ascii="Times New Roman" w:hAnsi="Times New Roman" w:cs="Times New Roman"/>
          <w:sz w:val="24"/>
          <w:szCs w:val="24"/>
        </w:rPr>
        <w:t>E</w:t>
      </w:r>
      <w:r w:rsidR="000B7EA8" w:rsidRPr="0011396E">
        <w:rPr>
          <w:rFonts w:ascii="Times New Roman" w:hAnsi="Times New Roman" w:cs="Times New Roman"/>
          <w:sz w:val="24"/>
          <w:szCs w:val="24"/>
        </w:rPr>
        <w:t>l nivel de importancia de los 7 departamentos es el mismo</w:t>
      </w:r>
      <w:r>
        <w:rPr>
          <w:rFonts w:ascii="Times New Roman" w:hAnsi="Times New Roman" w:cs="Times New Roman"/>
          <w:sz w:val="24"/>
          <w:szCs w:val="24"/>
        </w:rPr>
        <w:t>,</w:t>
      </w:r>
      <w:r w:rsidR="000B7EA8" w:rsidRPr="0011396E">
        <w:rPr>
          <w:rFonts w:ascii="Times New Roman" w:hAnsi="Times New Roman" w:cs="Times New Roman"/>
          <w:sz w:val="24"/>
          <w:szCs w:val="24"/>
        </w:rPr>
        <w:t xml:space="preserve"> </w:t>
      </w:r>
      <w:r>
        <w:rPr>
          <w:rFonts w:ascii="Times New Roman" w:hAnsi="Times New Roman" w:cs="Times New Roman"/>
          <w:sz w:val="24"/>
          <w:szCs w:val="24"/>
        </w:rPr>
        <w:t>por lo tanto,</w:t>
      </w:r>
      <w:r w:rsidR="000B7EA8" w:rsidRPr="0011396E">
        <w:rPr>
          <w:rFonts w:ascii="Times New Roman" w:hAnsi="Times New Roman" w:cs="Times New Roman"/>
          <w:sz w:val="24"/>
          <w:szCs w:val="24"/>
        </w:rPr>
        <w:t xml:space="preserve"> me es más útil poder categorizar los errores encontrados o las nuevas herramientas necesarias por orden de importancia y no de tiempo</w:t>
      </w:r>
      <w:r>
        <w:rPr>
          <w:rFonts w:ascii="Times New Roman" w:hAnsi="Times New Roman" w:cs="Times New Roman"/>
          <w:sz w:val="24"/>
          <w:szCs w:val="24"/>
        </w:rPr>
        <w:t>.</w:t>
      </w:r>
      <w:r w:rsidR="000B7EA8" w:rsidRPr="0011396E">
        <w:rPr>
          <w:rFonts w:ascii="Times New Roman" w:hAnsi="Times New Roman" w:cs="Times New Roman"/>
          <w:sz w:val="24"/>
          <w:szCs w:val="24"/>
        </w:rPr>
        <w:t xml:space="preserve"> </w:t>
      </w:r>
    </w:p>
    <w:p w14:paraId="5D409DBE" w14:textId="3CA9C003" w:rsidR="008F5678" w:rsidRPr="003D4687" w:rsidRDefault="000B7EA8" w:rsidP="003D4687">
      <w:pPr>
        <w:pStyle w:val="Prrafodelista"/>
        <w:numPr>
          <w:ilvl w:val="0"/>
          <w:numId w:val="20"/>
        </w:numPr>
        <w:jc w:val="both"/>
        <w:rPr>
          <w:rFonts w:ascii="Times New Roman" w:hAnsi="Times New Roman" w:cs="Times New Roman"/>
          <w:sz w:val="24"/>
          <w:szCs w:val="24"/>
        </w:rPr>
      </w:pPr>
      <w:r w:rsidRPr="0011396E">
        <w:rPr>
          <w:rFonts w:ascii="Times New Roman" w:hAnsi="Times New Roman" w:cs="Times New Roman"/>
          <w:sz w:val="24"/>
          <w:szCs w:val="24"/>
        </w:rPr>
        <w:t xml:space="preserve">Kanban puede involucrar al personal de los departamentos en el proceso de mejora, permitiéndoles asignarme tareas, también </w:t>
      </w:r>
      <w:r w:rsidR="007D34F8" w:rsidRPr="0011396E">
        <w:rPr>
          <w:rFonts w:ascii="Times New Roman" w:hAnsi="Times New Roman" w:cs="Times New Roman"/>
          <w:sz w:val="24"/>
          <w:szCs w:val="24"/>
        </w:rPr>
        <w:t>pu</w:t>
      </w:r>
      <w:r w:rsidR="007D34F8">
        <w:rPr>
          <w:rFonts w:ascii="Times New Roman" w:hAnsi="Times New Roman" w:cs="Times New Roman"/>
          <w:sz w:val="24"/>
          <w:szCs w:val="24"/>
        </w:rPr>
        <w:t>de</w:t>
      </w:r>
      <w:r w:rsidRPr="0011396E">
        <w:rPr>
          <w:rFonts w:ascii="Times New Roman" w:hAnsi="Times New Roman" w:cs="Times New Roman"/>
          <w:sz w:val="24"/>
          <w:szCs w:val="24"/>
        </w:rPr>
        <w:t xml:space="preserve"> involucrar más de cerca al departamento de calidad de la empresa para tener directamente su ayuda en el proceso de mejora del proyecto. </w:t>
      </w:r>
    </w:p>
    <w:p w14:paraId="496B11ED" w14:textId="7A8423C8" w:rsidR="007B3ED7" w:rsidRDefault="00464CAD" w:rsidP="003D4687">
      <w:pPr>
        <w:ind w:firstLine="360"/>
        <w:jc w:val="both"/>
        <w:rPr>
          <w:rFonts w:ascii="Times New Roman" w:hAnsi="Times New Roman" w:cs="Times New Roman"/>
          <w:sz w:val="24"/>
          <w:szCs w:val="24"/>
        </w:rPr>
      </w:pPr>
      <w:r>
        <w:rPr>
          <w:rFonts w:ascii="Times New Roman" w:hAnsi="Times New Roman" w:cs="Times New Roman"/>
          <w:sz w:val="24"/>
          <w:szCs w:val="24"/>
        </w:rPr>
        <w:t>Algunos d</w:t>
      </w:r>
      <w:r w:rsidR="000B7EA8" w:rsidRPr="000B7EA8">
        <w:rPr>
          <w:rFonts w:ascii="Times New Roman" w:hAnsi="Times New Roman" w:cs="Times New Roman"/>
          <w:sz w:val="24"/>
          <w:szCs w:val="24"/>
        </w:rPr>
        <w:t>etalles importantes de aclarar</w:t>
      </w:r>
      <w:r>
        <w:rPr>
          <w:rFonts w:ascii="Times New Roman" w:hAnsi="Times New Roman" w:cs="Times New Roman"/>
          <w:sz w:val="24"/>
          <w:szCs w:val="24"/>
        </w:rPr>
        <w:t xml:space="preserve"> son,</w:t>
      </w:r>
      <w:r w:rsidR="000B7EA8" w:rsidRPr="000B7EA8">
        <w:rPr>
          <w:rFonts w:ascii="Times New Roman" w:hAnsi="Times New Roman" w:cs="Times New Roman"/>
          <w:sz w:val="24"/>
          <w:szCs w:val="24"/>
        </w:rPr>
        <w:t xml:space="preserve"> yo asign</w:t>
      </w:r>
      <w:r>
        <w:rPr>
          <w:rFonts w:ascii="Times New Roman" w:hAnsi="Times New Roman" w:cs="Times New Roman"/>
          <w:sz w:val="24"/>
          <w:szCs w:val="24"/>
        </w:rPr>
        <w:t>é</w:t>
      </w:r>
      <w:r w:rsidR="000B7EA8" w:rsidRPr="000B7EA8">
        <w:rPr>
          <w:rFonts w:ascii="Times New Roman" w:hAnsi="Times New Roman" w:cs="Times New Roman"/>
          <w:sz w:val="24"/>
          <w:szCs w:val="24"/>
        </w:rPr>
        <w:t xml:space="preserve"> el nivel de importancia de todas</w:t>
      </w:r>
      <w:r w:rsidR="007B3ED7">
        <w:rPr>
          <w:rFonts w:ascii="Times New Roman" w:hAnsi="Times New Roman" w:cs="Times New Roman"/>
          <w:sz w:val="24"/>
          <w:szCs w:val="24"/>
        </w:rPr>
        <w:t xml:space="preserve"> las</w:t>
      </w:r>
      <w:r w:rsidR="000B7EA8" w:rsidRPr="000B7EA8">
        <w:rPr>
          <w:rFonts w:ascii="Times New Roman" w:hAnsi="Times New Roman" w:cs="Times New Roman"/>
          <w:sz w:val="24"/>
          <w:szCs w:val="24"/>
        </w:rPr>
        <w:t xml:space="preserve"> tareas basándome en que tanto afecta</w:t>
      </w:r>
      <w:r>
        <w:rPr>
          <w:rFonts w:ascii="Times New Roman" w:hAnsi="Times New Roman" w:cs="Times New Roman"/>
          <w:sz w:val="24"/>
          <w:szCs w:val="24"/>
        </w:rPr>
        <w:t>n</w:t>
      </w:r>
      <w:r w:rsidR="000B7EA8" w:rsidRPr="000B7EA8">
        <w:rPr>
          <w:rFonts w:ascii="Times New Roman" w:hAnsi="Times New Roman" w:cs="Times New Roman"/>
          <w:sz w:val="24"/>
          <w:szCs w:val="24"/>
        </w:rPr>
        <w:t xml:space="preserve"> al usuario en el uso de la aplicación y en la opinión del mismo usuario, yo me </w:t>
      </w:r>
      <w:r>
        <w:rPr>
          <w:rFonts w:ascii="Times New Roman" w:hAnsi="Times New Roman" w:cs="Times New Roman"/>
          <w:sz w:val="24"/>
          <w:szCs w:val="24"/>
        </w:rPr>
        <w:t>asign</w:t>
      </w:r>
      <w:r w:rsidR="00283983">
        <w:rPr>
          <w:rFonts w:ascii="Times New Roman" w:hAnsi="Times New Roman" w:cs="Times New Roman"/>
          <w:sz w:val="24"/>
          <w:szCs w:val="24"/>
        </w:rPr>
        <w:t>é</w:t>
      </w:r>
      <w:r w:rsidR="000B7EA8" w:rsidRPr="000B7EA8">
        <w:rPr>
          <w:rFonts w:ascii="Times New Roman" w:hAnsi="Times New Roman" w:cs="Times New Roman"/>
          <w:sz w:val="24"/>
          <w:szCs w:val="24"/>
        </w:rPr>
        <w:t xml:space="preserve"> tareas a mí mismo</w:t>
      </w:r>
      <w:r>
        <w:rPr>
          <w:rFonts w:ascii="Times New Roman" w:hAnsi="Times New Roman" w:cs="Times New Roman"/>
          <w:sz w:val="24"/>
          <w:szCs w:val="24"/>
        </w:rPr>
        <w:t xml:space="preserve"> durante el proceso de desarrollo</w:t>
      </w:r>
      <w:r w:rsidR="000B7EA8" w:rsidRPr="000B7EA8">
        <w:rPr>
          <w:rFonts w:ascii="Times New Roman" w:hAnsi="Times New Roman" w:cs="Times New Roman"/>
          <w:sz w:val="24"/>
          <w:szCs w:val="24"/>
        </w:rPr>
        <w:t xml:space="preserve">, todas las tareas que se relacionan con la parte de creación y desarrollo de la aplicación como la creación de la interfaz o de las herramientas principales </w:t>
      </w:r>
      <w:r w:rsidR="007B3ED7">
        <w:rPr>
          <w:rFonts w:ascii="Times New Roman" w:hAnsi="Times New Roman" w:cs="Times New Roman"/>
          <w:sz w:val="24"/>
          <w:szCs w:val="24"/>
        </w:rPr>
        <w:t>fueron</w:t>
      </w:r>
      <w:r w:rsidR="000B7EA8" w:rsidRPr="000B7EA8">
        <w:rPr>
          <w:rFonts w:ascii="Times New Roman" w:hAnsi="Times New Roman" w:cs="Times New Roman"/>
          <w:sz w:val="24"/>
          <w:szCs w:val="24"/>
        </w:rPr>
        <w:t xml:space="preserve"> las tareas con </w:t>
      </w:r>
      <w:r w:rsidR="00EF76F2" w:rsidRPr="000B7EA8">
        <w:rPr>
          <w:rFonts w:ascii="Times New Roman" w:hAnsi="Times New Roman" w:cs="Times New Roman"/>
          <w:sz w:val="24"/>
          <w:szCs w:val="24"/>
        </w:rPr>
        <w:t>más</w:t>
      </w:r>
      <w:r w:rsidR="000B7EA8" w:rsidRPr="000B7EA8">
        <w:rPr>
          <w:rFonts w:ascii="Times New Roman" w:hAnsi="Times New Roman" w:cs="Times New Roman"/>
          <w:sz w:val="24"/>
          <w:szCs w:val="24"/>
        </w:rPr>
        <w:t xml:space="preserve"> prioridad y por </w:t>
      </w:r>
      <w:r w:rsidR="00EF76F2" w:rsidRPr="000B7EA8">
        <w:rPr>
          <w:rFonts w:ascii="Times New Roman" w:hAnsi="Times New Roman" w:cs="Times New Roman"/>
          <w:sz w:val="24"/>
          <w:szCs w:val="24"/>
        </w:rPr>
        <w:t>último</w:t>
      </w:r>
      <w:r w:rsidR="003D4687">
        <w:rPr>
          <w:rFonts w:ascii="Times New Roman" w:hAnsi="Times New Roman" w:cs="Times New Roman"/>
          <w:sz w:val="24"/>
          <w:szCs w:val="24"/>
        </w:rPr>
        <w:t xml:space="preserve"> </w:t>
      </w:r>
      <w:r w:rsidR="000B7EA8" w:rsidRPr="000B7EA8">
        <w:rPr>
          <w:rFonts w:ascii="Times New Roman" w:hAnsi="Times New Roman" w:cs="Times New Roman"/>
          <w:sz w:val="24"/>
          <w:szCs w:val="24"/>
        </w:rPr>
        <w:t xml:space="preserve">el software con el cual </w:t>
      </w:r>
      <w:r>
        <w:rPr>
          <w:rFonts w:ascii="Times New Roman" w:hAnsi="Times New Roman" w:cs="Times New Roman"/>
          <w:sz w:val="24"/>
          <w:szCs w:val="24"/>
        </w:rPr>
        <w:t>lleve</w:t>
      </w:r>
      <w:r w:rsidR="000B7EA8" w:rsidRPr="000B7EA8">
        <w:rPr>
          <w:rFonts w:ascii="Times New Roman" w:hAnsi="Times New Roman" w:cs="Times New Roman"/>
          <w:sz w:val="24"/>
          <w:szCs w:val="24"/>
        </w:rPr>
        <w:t xml:space="preserve"> esta metodología</w:t>
      </w:r>
      <w:r w:rsidR="00EF76F2">
        <w:rPr>
          <w:rFonts w:ascii="Times New Roman" w:hAnsi="Times New Roman" w:cs="Times New Roman"/>
          <w:sz w:val="24"/>
          <w:szCs w:val="24"/>
        </w:rPr>
        <w:t xml:space="preserve"> </w:t>
      </w:r>
      <w:r w:rsidR="000B7EA8" w:rsidRPr="000B7EA8">
        <w:rPr>
          <w:rFonts w:ascii="Times New Roman" w:hAnsi="Times New Roman" w:cs="Times New Roman"/>
          <w:sz w:val="24"/>
          <w:szCs w:val="24"/>
        </w:rPr>
        <w:t xml:space="preserve">ágil es Planner de Microsoft </w:t>
      </w:r>
      <w:r w:rsidR="00283983">
        <w:rPr>
          <w:rFonts w:ascii="Times New Roman" w:hAnsi="Times New Roman" w:cs="Times New Roman"/>
          <w:sz w:val="24"/>
          <w:szCs w:val="24"/>
        </w:rPr>
        <w:t>O</w:t>
      </w:r>
      <w:r w:rsidR="000B7EA8" w:rsidRPr="000B7EA8">
        <w:rPr>
          <w:rFonts w:ascii="Times New Roman" w:hAnsi="Times New Roman" w:cs="Times New Roman"/>
          <w:sz w:val="24"/>
          <w:szCs w:val="24"/>
        </w:rPr>
        <w:t xml:space="preserve">ffice. </w:t>
      </w:r>
    </w:p>
    <w:p w14:paraId="49D8EBD7" w14:textId="77777777" w:rsidR="00381BB5" w:rsidRDefault="000A6149" w:rsidP="003D4687">
      <w:pPr>
        <w:ind w:firstLine="360"/>
        <w:jc w:val="both"/>
        <w:rPr>
          <w:rFonts w:ascii="Times New Roman" w:hAnsi="Times New Roman" w:cs="Times New Roman"/>
          <w:i/>
          <w:iCs/>
          <w:sz w:val="24"/>
          <w:szCs w:val="24"/>
        </w:rPr>
      </w:pPr>
      <w:commentRangeStart w:id="26"/>
      <w:r>
        <w:rPr>
          <w:rFonts w:ascii="Times New Roman" w:hAnsi="Times New Roman" w:cs="Times New Roman"/>
          <w:sz w:val="24"/>
          <w:szCs w:val="24"/>
        </w:rPr>
        <w:t xml:space="preserve">El uso de esta metodología fue más allá de lo anterior mencionado, pues para el desarrollo de las aplicaciones, cuando las mismas aun eran unas ideas y aún no habían sido programadas, la metodología me ayudo a manejar la carga de procesos que implicada </w:t>
      </w:r>
      <w:r w:rsidR="00015146">
        <w:rPr>
          <w:rFonts w:ascii="Times New Roman" w:hAnsi="Times New Roman" w:cs="Times New Roman"/>
          <w:sz w:val="24"/>
          <w:szCs w:val="24"/>
        </w:rPr>
        <w:t xml:space="preserve">desarrollar </w:t>
      </w:r>
      <w:r>
        <w:rPr>
          <w:rFonts w:ascii="Times New Roman" w:hAnsi="Times New Roman" w:cs="Times New Roman"/>
          <w:sz w:val="24"/>
          <w:szCs w:val="24"/>
        </w:rPr>
        <w:t xml:space="preserve">cada </w:t>
      </w:r>
      <w:r w:rsidR="00015146">
        <w:rPr>
          <w:rFonts w:ascii="Times New Roman" w:hAnsi="Times New Roman" w:cs="Times New Roman"/>
          <w:sz w:val="24"/>
          <w:szCs w:val="24"/>
        </w:rPr>
        <w:t>módulo</w:t>
      </w:r>
      <w:r>
        <w:rPr>
          <w:rFonts w:ascii="Times New Roman" w:hAnsi="Times New Roman" w:cs="Times New Roman"/>
          <w:sz w:val="24"/>
          <w:szCs w:val="24"/>
        </w:rPr>
        <w:t xml:space="preserve"> </w:t>
      </w:r>
      <w:r w:rsidR="00015146">
        <w:rPr>
          <w:rFonts w:ascii="Times New Roman" w:hAnsi="Times New Roman" w:cs="Times New Roman"/>
          <w:sz w:val="24"/>
          <w:szCs w:val="24"/>
        </w:rPr>
        <w:t xml:space="preserve">que implicaba comenzar a desarrollar una aplicación. </w:t>
      </w:r>
      <w:r w:rsidR="002E31BA">
        <w:rPr>
          <w:rFonts w:ascii="Times New Roman" w:hAnsi="Times New Roman" w:cs="Times New Roman"/>
          <w:sz w:val="24"/>
          <w:szCs w:val="24"/>
        </w:rPr>
        <w:t xml:space="preserve">Hay que aclarar que al ser yo el único programador del proyecto me tome algunas libertades para manejar la metodología, pues es bastante común que para desarrollo de aplicación Kanban se trabaje con 5 columnas, </w:t>
      </w:r>
      <w:r w:rsidR="002E31BA">
        <w:rPr>
          <w:rFonts w:ascii="Times New Roman" w:hAnsi="Times New Roman" w:cs="Times New Roman"/>
          <w:i/>
          <w:iCs/>
          <w:sz w:val="24"/>
          <w:szCs w:val="24"/>
        </w:rPr>
        <w:t xml:space="preserve">to do, </w:t>
      </w:r>
      <w:r w:rsidR="0060301E">
        <w:rPr>
          <w:rFonts w:ascii="Times New Roman" w:hAnsi="Times New Roman" w:cs="Times New Roman"/>
          <w:i/>
          <w:iCs/>
          <w:sz w:val="24"/>
          <w:szCs w:val="24"/>
        </w:rPr>
        <w:t>in progress</w:t>
      </w:r>
      <w:r w:rsidR="002E31BA">
        <w:rPr>
          <w:rFonts w:ascii="Times New Roman" w:hAnsi="Times New Roman" w:cs="Times New Roman"/>
          <w:i/>
          <w:iCs/>
          <w:sz w:val="24"/>
          <w:szCs w:val="24"/>
        </w:rPr>
        <w:t>, test, deployment y DONE</w:t>
      </w:r>
      <w:r w:rsidR="0060301E">
        <w:rPr>
          <w:rFonts w:ascii="Times New Roman" w:hAnsi="Times New Roman" w:cs="Times New Roman"/>
          <w:i/>
          <w:iCs/>
          <w:sz w:val="24"/>
          <w:szCs w:val="24"/>
        </w:rPr>
        <w:t>.</w:t>
      </w:r>
      <w:r w:rsidR="002E31BA">
        <w:rPr>
          <w:rFonts w:ascii="Times New Roman" w:hAnsi="Times New Roman" w:cs="Times New Roman"/>
          <w:i/>
          <w:iCs/>
          <w:sz w:val="24"/>
          <w:szCs w:val="24"/>
        </w:rPr>
        <w:t xml:space="preserve"> </w:t>
      </w:r>
    </w:p>
    <w:p w14:paraId="3A5D9A5B" w14:textId="303900E0" w:rsidR="000A6149" w:rsidRPr="00381BB5" w:rsidRDefault="0060301E" w:rsidP="003D4687">
      <w:pPr>
        <w:ind w:firstLine="360"/>
        <w:jc w:val="both"/>
        <w:rPr>
          <w:rFonts w:ascii="Times New Roman" w:hAnsi="Times New Roman" w:cs="Times New Roman"/>
          <w:sz w:val="24"/>
          <w:szCs w:val="24"/>
        </w:rPr>
      </w:pPr>
      <w:r>
        <w:rPr>
          <w:rFonts w:ascii="Times New Roman" w:hAnsi="Times New Roman" w:cs="Times New Roman"/>
          <w:sz w:val="24"/>
          <w:szCs w:val="24"/>
        </w:rPr>
        <w:t xml:space="preserve">Por mi parte use solamente </w:t>
      </w:r>
      <w:r w:rsidR="00381BB5">
        <w:rPr>
          <w:rFonts w:ascii="Times New Roman" w:hAnsi="Times New Roman" w:cs="Times New Roman"/>
          <w:sz w:val="24"/>
          <w:szCs w:val="24"/>
        </w:rPr>
        <w:t>3</w:t>
      </w:r>
      <w:r w:rsidR="00177798">
        <w:rPr>
          <w:rFonts w:ascii="Times New Roman" w:hAnsi="Times New Roman" w:cs="Times New Roman"/>
          <w:sz w:val="24"/>
          <w:szCs w:val="24"/>
        </w:rPr>
        <w:t xml:space="preserve"> columnas</w:t>
      </w:r>
      <w:r>
        <w:rPr>
          <w:rFonts w:ascii="Times New Roman" w:hAnsi="Times New Roman" w:cs="Times New Roman"/>
          <w:sz w:val="24"/>
          <w:szCs w:val="24"/>
        </w:rPr>
        <w:t xml:space="preserve">, </w:t>
      </w:r>
      <w:r w:rsidR="00381BB5">
        <w:rPr>
          <w:rFonts w:ascii="Times New Roman" w:hAnsi="Times New Roman" w:cs="Times New Roman"/>
          <w:sz w:val="24"/>
          <w:szCs w:val="24"/>
        </w:rPr>
        <w:t xml:space="preserve">la primera </w:t>
      </w:r>
      <w:r w:rsidRPr="00381BB5">
        <w:rPr>
          <w:rFonts w:ascii="Times New Roman" w:hAnsi="Times New Roman" w:cs="Times New Roman"/>
          <w:i/>
          <w:iCs/>
          <w:sz w:val="24"/>
          <w:szCs w:val="24"/>
        </w:rPr>
        <w:t>To do</w:t>
      </w:r>
      <w:r>
        <w:rPr>
          <w:rFonts w:ascii="Times New Roman" w:hAnsi="Times New Roman" w:cs="Times New Roman"/>
          <w:sz w:val="24"/>
          <w:szCs w:val="24"/>
        </w:rPr>
        <w:t xml:space="preserve"> es donde se almacenan todas las tareas que algún momento se tendrán que realizar y al ser yo el único programador no era necesario poner otra columna en donde se pusieran las tareas que se van a realizar en el transcurso del día o de la semana pues el fin de </w:t>
      </w:r>
      <w:r w:rsidR="00381BB5">
        <w:rPr>
          <w:rFonts w:ascii="Times New Roman" w:hAnsi="Times New Roman" w:cs="Times New Roman"/>
          <w:sz w:val="24"/>
          <w:szCs w:val="24"/>
        </w:rPr>
        <w:t xml:space="preserve">una </w:t>
      </w:r>
      <w:r>
        <w:rPr>
          <w:rFonts w:ascii="Times New Roman" w:hAnsi="Times New Roman" w:cs="Times New Roman"/>
          <w:sz w:val="24"/>
          <w:szCs w:val="24"/>
        </w:rPr>
        <w:t xml:space="preserve">columna </w:t>
      </w:r>
      <w:r w:rsidR="00177798">
        <w:rPr>
          <w:rFonts w:ascii="Times New Roman" w:hAnsi="Times New Roman" w:cs="Times New Roman"/>
          <w:sz w:val="24"/>
          <w:szCs w:val="24"/>
        </w:rPr>
        <w:t xml:space="preserve">así </w:t>
      </w:r>
      <w:r>
        <w:rPr>
          <w:rFonts w:ascii="Times New Roman" w:hAnsi="Times New Roman" w:cs="Times New Roman"/>
          <w:sz w:val="24"/>
          <w:szCs w:val="24"/>
        </w:rPr>
        <w:t xml:space="preserve">es que varios programadores se puedan organizar. </w:t>
      </w:r>
      <w:r w:rsidR="00381BB5">
        <w:rPr>
          <w:rFonts w:ascii="Times New Roman" w:hAnsi="Times New Roman" w:cs="Times New Roman"/>
          <w:sz w:val="24"/>
          <w:szCs w:val="24"/>
        </w:rPr>
        <w:t xml:space="preserve">La segunda </w:t>
      </w:r>
      <w:r w:rsidR="00381BB5">
        <w:rPr>
          <w:rFonts w:ascii="Times New Roman" w:hAnsi="Times New Roman" w:cs="Times New Roman"/>
          <w:i/>
          <w:iCs/>
          <w:sz w:val="24"/>
          <w:szCs w:val="24"/>
        </w:rPr>
        <w:t xml:space="preserve">In progress, </w:t>
      </w:r>
      <w:r w:rsidR="00381BB5">
        <w:rPr>
          <w:rFonts w:ascii="Times New Roman" w:hAnsi="Times New Roman" w:cs="Times New Roman"/>
          <w:sz w:val="24"/>
          <w:szCs w:val="24"/>
        </w:rPr>
        <w:t>es donde iban las tareas que ya se habían iniciado o que estaba</w:t>
      </w:r>
      <w:r w:rsidR="00177798">
        <w:rPr>
          <w:rFonts w:ascii="Times New Roman" w:hAnsi="Times New Roman" w:cs="Times New Roman"/>
          <w:sz w:val="24"/>
          <w:szCs w:val="24"/>
        </w:rPr>
        <w:t>n</w:t>
      </w:r>
      <w:r w:rsidR="00381BB5">
        <w:rPr>
          <w:rFonts w:ascii="Times New Roman" w:hAnsi="Times New Roman" w:cs="Times New Roman"/>
          <w:sz w:val="24"/>
          <w:szCs w:val="24"/>
        </w:rPr>
        <w:t xml:space="preserve"> realizando en ese momento, esta es la columna que usan los dirigentes de Laats para saber en </w:t>
      </w:r>
      <w:r w:rsidR="00177798">
        <w:rPr>
          <w:rFonts w:ascii="Times New Roman" w:hAnsi="Times New Roman" w:cs="Times New Roman"/>
          <w:sz w:val="24"/>
          <w:szCs w:val="24"/>
        </w:rPr>
        <w:t>qué</w:t>
      </w:r>
      <w:r w:rsidR="00381BB5">
        <w:rPr>
          <w:rFonts w:ascii="Times New Roman" w:hAnsi="Times New Roman" w:cs="Times New Roman"/>
          <w:sz w:val="24"/>
          <w:szCs w:val="24"/>
        </w:rPr>
        <w:t xml:space="preserve"> me encuentro trabajando</w:t>
      </w:r>
      <w:r w:rsidR="00177798">
        <w:rPr>
          <w:rFonts w:ascii="Times New Roman" w:hAnsi="Times New Roman" w:cs="Times New Roman"/>
          <w:sz w:val="24"/>
          <w:szCs w:val="24"/>
        </w:rPr>
        <w:t xml:space="preserve"> en ese momento</w:t>
      </w:r>
      <w:r w:rsidR="00381BB5">
        <w:rPr>
          <w:rFonts w:ascii="Times New Roman" w:hAnsi="Times New Roman" w:cs="Times New Roman"/>
          <w:sz w:val="24"/>
          <w:szCs w:val="24"/>
        </w:rPr>
        <w:t xml:space="preserve">. Por </w:t>
      </w:r>
      <w:r w:rsidR="00177798">
        <w:rPr>
          <w:rFonts w:ascii="Times New Roman" w:hAnsi="Times New Roman" w:cs="Times New Roman"/>
          <w:sz w:val="24"/>
          <w:szCs w:val="24"/>
        </w:rPr>
        <w:t>último,</w:t>
      </w:r>
      <w:r w:rsidR="00381BB5">
        <w:rPr>
          <w:rFonts w:ascii="Times New Roman" w:hAnsi="Times New Roman" w:cs="Times New Roman"/>
          <w:sz w:val="24"/>
          <w:szCs w:val="24"/>
        </w:rPr>
        <w:t xml:space="preserve"> la columna </w:t>
      </w:r>
      <w:r w:rsidR="00381BB5">
        <w:rPr>
          <w:rFonts w:ascii="Times New Roman" w:hAnsi="Times New Roman" w:cs="Times New Roman"/>
          <w:i/>
          <w:iCs/>
          <w:sz w:val="24"/>
          <w:szCs w:val="24"/>
        </w:rPr>
        <w:t xml:space="preserve">DONE </w:t>
      </w:r>
      <w:r w:rsidR="00381BB5">
        <w:rPr>
          <w:rFonts w:ascii="Times New Roman" w:hAnsi="Times New Roman" w:cs="Times New Roman"/>
          <w:sz w:val="24"/>
          <w:szCs w:val="24"/>
        </w:rPr>
        <w:t xml:space="preserve">en donde van las tareas ya </w:t>
      </w:r>
      <w:r w:rsidR="00177798">
        <w:rPr>
          <w:rFonts w:ascii="Times New Roman" w:hAnsi="Times New Roman" w:cs="Times New Roman"/>
          <w:sz w:val="24"/>
          <w:szCs w:val="24"/>
        </w:rPr>
        <w:t>terminadas,</w:t>
      </w:r>
      <w:r w:rsidR="00381BB5">
        <w:rPr>
          <w:rFonts w:ascii="Times New Roman" w:hAnsi="Times New Roman" w:cs="Times New Roman"/>
          <w:sz w:val="24"/>
          <w:szCs w:val="24"/>
        </w:rPr>
        <w:t xml:space="preserve"> pero aún no probadas, cuando estas ya eran probadas y </w:t>
      </w:r>
      <w:r w:rsidR="00381BB5">
        <w:rPr>
          <w:rFonts w:ascii="Times New Roman" w:hAnsi="Times New Roman" w:cs="Times New Roman"/>
          <w:sz w:val="24"/>
          <w:szCs w:val="24"/>
        </w:rPr>
        <w:lastRenderedPageBreak/>
        <w:t xml:space="preserve">funcionaban las movía a una cuarta sub columna dentro de </w:t>
      </w:r>
      <w:r w:rsidR="00381BB5">
        <w:rPr>
          <w:rFonts w:ascii="Times New Roman" w:hAnsi="Times New Roman" w:cs="Times New Roman"/>
          <w:i/>
          <w:iCs/>
          <w:sz w:val="24"/>
          <w:szCs w:val="24"/>
        </w:rPr>
        <w:t xml:space="preserve">DONE, </w:t>
      </w:r>
      <w:r w:rsidR="00381BB5">
        <w:rPr>
          <w:rFonts w:ascii="Times New Roman" w:hAnsi="Times New Roman" w:cs="Times New Roman"/>
          <w:sz w:val="24"/>
          <w:szCs w:val="24"/>
        </w:rPr>
        <w:t>en donde ya no se encuentran más a la vista de los integrantes del tablero, esto implicaba también que esos cambios ya habían sido para el uso de los usuarios publicados.</w:t>
      </w:r>
      <w:r w:rsidR="00177798">
        <w:rPr>
          <w:rFonts w:ascii="Times New Roman" w:hAnsi="Times New Roman" w:cs="Times New Roman"/>
          <w:sz w:val="24"/>
          <w:szCs w:val="24"/>
        </w:rPr>
        <w:t xml:space="preserve"> De esta manera logre manejar el proceso de desarrollo de software y logre compartir mis avances y pruebas con los dirigentes de la empresa de forma bastante eficaz.</w:t>
      </w:r>
      <w:commentRangeEnd w:id="26"/>
      <w:r w:rsidR="00177798">
        <w:rPr>
          <w:rStyle w:val="Refdecomentario"/>
        </w:rPr>
        <w:commentReference w:id="26"/>
      </w:r>
      <w:r w:rsidR="00177798">
        <w:rPr>
          <w:rFonts w:ascii="Times New Roman" w:hAnsi="Times New Roman" w:cs="Times New Roman"/>
          <w:sz w:val="24"/>
          <w:szCs w:val="24"/>
        </w:rPr>
        <w:t xml:space="preserve"> </w:t>
      </w:r>
      <w:r w:rsidR="00381BB5">
        <w:rPr>
          <w:rFonts w:ascii="Times New Roman" w:hAnsi="Times New Roman" w:cs="Times New Roman"/>
          <w:sz w:val="24"/>
          <w:szCs w:val="24"/>
        </w:rPr>
        <w:t xml:space="preserve"> </w:t>
      </w:r>
    </w:p>
    <w:p w14:paraId="7E6D777B" w14:textId="77777777" w:rsidR="007B3ED7" w:rsidRDefault="003D4687" w:rsidP="003D4687">
      <w:pPr>
        <w:ind w:firstLine="360"/>
        <w:jc w:val="both"/>
        <w:rPr>
          <w:rFonts w:ascii="Times New Roman" w:hAnsi="Times New Roman" w:cs="Times New Roman"/>
          <w:sz w:val="24"/>
          <w:szCs w:val="24"/>
        </w:rPr>
      </w:pPr>
      <w:r>
        <w:rPr>
          <w:noProof/>
        </w:rPr>
        <w:drawing>
          <wp:inline distT="0" distB="0" distL="0" distR="0" wp14:anchorId="56D2470A" wp14:editId="4C08D321">
            <wp:extent cx="5991225" cy="26135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12070" b="10381"/>
                    <a:stretch/>
                  </pic:blipFill>
                  <pic:spPr bwMode="auto">
                    <a:xfrm>
                      <a:off x="0" y="0"/>
                      <a:ext cx="6060663" cy="2643796"/>
                    </a:xfrm>
                    <a:prstGeom prst="rect">
                      <a:avLst/>
                    </a:prstGeom>
                    <a:ln>
                      <a:noFill/>
                    </a:ln>
                    <a:extLst>
                      <a:ext uri="{53640926-AAD7-44D8-BBD7-CCE9431645EC}">
                        <a14:shadowObscured xmlns:a14="http://schemas.microsoft.com/office/drawing/2010/main"/>
                      </a:ext>
                    </a:extLst>
                  </pic:spPr>
                </pic:pic>
              </a:graphicData>
            </a:graphic>
          </wp:inline>
        </w:drawing>
      </w:r>
    </w:p>
    <w:p w14:paraId="60D99113" w14:textId="138F6048" w:rsidR="00FE51B7" w:rsidRDefault="003D4687" w:rsidP="003D4687">
      <w:pPr>
        <w:ind w:firstLine="360"/>
        <w:jc w:val="both"/>
        <w:rPr>
          <w:rFonts w:ascii="Times New Roman" w:hAnsi="Times New Roman" w:cs="Times New Roman"/>
          <w:sz w:val="24"/>
          <w:szCs w:val="24"/>
        </w:rPr>
      </w:pPr>
      <w:r>
        <w:rPr>
          <w:noProof/>
        </w:rPr>
        <mc:AlternateContent>
          <mc:Choice Requires="wps">
            <w:drawing>
              <wp:inline distT="0" distB="0" distL="0" distR="0" wp14:anchorId="61C0E206" wp14:editId="53B9A22C">
                <wp:extent cx="5396023" cy="266700"/>
                <wp:effectExtent l="0" t="0" r="0" b="0"/>
                <wp:docPr id="9" name="Cuadro de texto 9"/>
                <wp:cNvGraphicFramePr/>
                <a:graphic xmlns:a="http://schemas.openxmlformats.org/drawingml/2006/main">
                  <a:graphicData uri="http://schemas.microsoft.com/office/word/2010/wordprocessingShape">
                    <wps:wsp>
                      <wps:cNvSpPr txBox="1"/>
                      <wps:spPr>
                        <a:xfrm>
                          <a:off x="0" y="0"/>
                          <a:ext cx="5396023" cy="266700"/>
                        </a:xfrm>
                        <a:prstGeom prst="rect">
                          <a:avLst/>
                        </a:prstGeom>
                        <a:solidFill>
                          <a:prstClr val="white"/>
                        </a:solidFill>
                        <a:ln>
                          <a:noFill/>
                        </a:ln>
                      </wps:spPr>
                      <wps:txbx>
                        <w:txbxContent>
                          <w:p w14:paraId="4D715533" w14:textId="1176C7EF" w:rsidR="003D4687" w:rsidRPr="00EA792F" w:rsidRDefault="003D4687" w:rsidP="007B3ED7">
                            <w:pPr>
                              <w:pStyle w:val="Descripcin"/>
                              <w:jc w:val="both"/>
                              <w:rPr>
                                <w:noProof/>
                                <w:color w:val="auto"/>
                              </w:rPr>
                            </w:pPr>
                            <w:r w:rsidRPr="00EA792F">
                              <w:rPr>
                                <w:color w:val="auto"/>
                              </w:rPr>
                              <w:t xml:space="preserve">Ilustración </w:t>
                            </w:r>
                            <w:r w:rsidRPr="00EA792F">
                              <w:rPr>
                                <w:color w:val="auto"/>
                              </w:rPr>
                              <w:fldChar w:fldCharType="begin"/>
                            </w:r>
                            <w:r w:rsidRPr="00EA792F">
                              <w:rPr>
                                <w:color w:val="auto"/>
                              </w:rPr>
                              <w:instrText xml:space="preserve"> SEQ Ilustración \* ARABIC </w:instrText>
                            </w:r>
                            <w:r w:rsidRPr="00EA792F">
                              <w:rPr>
                                <w:color w:val="auto"/>
                              </w:rPr>
                              <w:fldChar w:fldCharType="separate"/>
                            </w:r>
                            <w:r w:rsidR="00CF2117">
                              <w:rPr>
                                <w:noProof/>
                                <w:color w:val="auto"/>
                              </w:rPr>
                              <w:t>7</w:t>
                            </w:r>
                            <w:r w:rsidRPr="00EA792F">
                              <w:rPr>
                                <w:color w:val="auto"/>
                              </w:rPr>
                              <w:fldChar w:fldCharType="end"/>
                            </w:r>
                            <w:r w:rsidRPr="00EA792F">
                              <w:rPr>
                                <w:color w:val="auto"/>
                              </w:rPr>
                              <w:t xml:space="preserve"> - </w:t>
                            </w:r>
                            <w:bookmarkStart w:id="27" w:name="_Hlk82546679"/>
                            <w:r w:rsidRPr="00EA792F">
                              <w:rPr>
                                <w:color w:val="auto"/>
                              </w:rPr>
                              <w:t>Tablero usado con el departamento SAP</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1C0E206" id="Cuadro de texto 9" o:spid="_x0000_s1032" type="#_x0000_t202" style="width:424.9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" stroked="f">
                <v:textbox style="mso-fit-shape-to-text:t" inset="0,0,0,0">
                  <w:txbxContent>
                    <w:p w14:paraId="4D715533" w14:textId="1176C7EF" w:rsidR="003D4687" w:rsidRPr="00EA792F" w:rsidRDefault="003D4687" w:rsidP="007B3ED7">
                      <w:pPr>
                        <w:pStyle w:val="Descripcin"/>
                        <w:jc w:val="both"/>
                        <w:rPr>
                          <w:noProof/>
                          <w:color w:val="auto"/>
                        </w:rPr>
                      </w:pPr>
                      <w:r w:rsidRPr="00EA792F">
                        <w:rPr>
                          <w:color w:val="auto"/>
                        </w:rPr>
                        <w:t xml:space="preserve">Ilustración </w:t>
                      </w:r>
                      <w:r w:rsidRPr="00EA792F">
                        <w:rPr>
                          <w:color w:val="auto"/>
                        </w:rPr>
                        <w:fldChar w:fldCharType="begin"/>
                      </w:r>
                      <w:r w:rsidRPr="00EA792F">
                        <w:rPr>
                          <w:color w:val="auto"/>
                        </w:rPr>
                        <w:instrText xml:space="preserve"> SEQ Ilustración \* ARABIC </w:instrText>
                      </w:r>
                      <w:r w:rsidRPr="00EA792F">
                        <w:rPr>
                          <w:color w:val="auto"/>
                        </w:rPr>
                        <w:fldChar w:fldCharType="separate"/>
                      </w:r>
                      <w:r w:rsidR="00CF2117">
                        <w:rPr>
                          <w:noProof/>
                          <w:color w:val="auto"/>
                        </w:rPr>
                        <w:t>7</w:t>
                      </w:r>
                      <w:r w:rsidRPr="00EA792F">
                        <w:rPr>
                          <w:color w:val="auto"/>
                        </w:rPr>
                        <w:fldChar w:fldCharType="end"/>
                      </w:r>
                      <w:r w:rsidRPr="00EA792F">
                        <w:rPr>
                          <w:color w:val="auto"/>
                        </w:rPr>
                        <w:t xml:space="preserve"> - </w:t>
                      </w:r>
                      <w:bookmarkStart w:id="28" w:name="_Hlk82546679"/>
                      <w:r w:rsidRPr="00EA792F">
                        <w:rPr>
                          <w:color w:val="auto"/>
                        </w:rPr>
                        <w:t>Tablero usado con el departamento SAP</w:t>
                      </w:r>
                      <w:bookmarkEnd w:id="28"/>
                    </w:p>
                  </w:txbxContent>
                </v:textbox>
                <w10:anchorlock/>
              </v:shape>
            </w:pict>
          </mc:Fallback>
        </mc:AlternateContent>
      </w:r>
    </w:p>
    <w:p w14:paraId="37929CEE" w14:textId="076B532E" w:rsidR="007D34F8" w:rsidRDefault="00E705B5" w:rsidP="007D34F8">
      <w:pPr>
        <w:jc w:val="both"/>
        <w:rPr>
          <w:rFonts w:ascii="Times New Roman" w:hAnsi="Times New Roman" w:cs="Times New Roman"/>
          <w:b/>
          <w:bCs/>
          <w:sz w:val="28"/>
          <w:szCs w:val="28"/>
        </w:rPr>
      </w:pPr>
      <w:r>
        <w:rPr>
          <w:rFonts w:ascii="Times New Roman" w:hAnsi="Times New Roman" w:cs="Times New Roman"/>
          <w:b/>
          <w:bCs/>
          <w:sz w:val="28"/>
          <w:szCs w:val="28"/>
        </w:rPr>
        <w:t>Motor de desarrollo</w:t>
      </w:r>
    </w:p>
    <w:p w14:paraId="53B73BCD" w14:textId="7A69C4E6" w:rsidR="008F5678" w:rsidRDefault="008F5678" w:rsidP="007D34F8">
      <w:pPr>
        <w:jc w:val="both"/>
        <w:rPr>
          <w:rFonts w:ascii="Times New Roman" w:hAnsi="Times New Roman" w:cs="Times New Roman"/>
          <w:sz w:val="24"/>
          <w:szCs w:val="24"/>
        </w:rPr>
      </w:pPr>
      <w:r>
        <w:rPr>
          <w:rFonts w:ascii="Times New Roman" w:hAnsi="Times New Roman" w:cs="Times New Roman"/>
          <w:b/>
          <w:bCs/>
          <w:sz w:val="28"/>
          <w:szCs w:val="28"/>
        </w:rPr>
        <w:tab/>
      </w:r>
      <w:r w:rsidR="00BF357B">
        <w:rPr>
          <w:rFonts w:ascii="Times New Roman" w:hAnsi="Times New Roman" w:cs="Times New Roman"/>
          <w:sz w:val="24"/>
          <w:szCs w:val="24"/>
        </w:rPr>
        <w:t xml:space="preserve">El motor de desarrollo usado fue Power </w:t>
      </w:r>
      <w:r w:rsidR="00283983">
        <w:rPr>
          <w:rFonts w:ascii="Times New Roman" w:hAnsi="Times New Roman" w:cs="Times New Roman"/>
          <w:sz w:val="24"/>
          <w:szCs w:val="24"/>
        </w:rPr>
        <w:t>A</w:t>
      </w:r>
      <w:r w:rsidR="00BF357B">
        <w:rPr>
          <w:rFonts w:ascii="Times New Roman" w:hAnsi="Times New Roman" w:cs="Times New Roman"/>
          <w:sz w:val="24"/>
          <w:szCs w:val="24"/>
        </w:rPr>
        <w:t>pps, esto debi</w:t>
      </w:r>
      <w:r w:rsidR="00283983">
        <w:rPr>
          <w:rFonts w:ascii="Times New Roman" w:hAnsi="Times New Roman" w:cs="Times New Roman"/>
          <w:sz w:val="24"/>
          <w:szCs w:val="24"/>
        </w:rPr>
        <w:t>do</w:t>
      </w:r>
      <w:r w:rsidR="00BF357B">
        <w:rPr>
          <w:rFonts w:ascii="Times New Roman" w:hAnsi="Times New Roman" w:cs="Times New Roman"/>
          <w:sz w:val="24"/>
          <w:szCs w:val="24"/>
        </w:rPr>
        <w:t xml:space="preserve"> a diversos factores, primero el gerente del departamento de calidad de Laats </w:t>
      </w:r>
      <w:r w:rsidR="00283983">
        <w:rPr>
          <w:rFonts w:ascii="Times New Roman" w:hAnsi="Times New Roman" w:cs="Times New Roman"/>
          <w:sz w:val="24"/>
          <w:szCs w:val="24"/>
        </w:rPr>
        <w:t>tenía</w:t>
      </w:r>
      <w:r w:rsidR="00BF357B">
        <w:rPr>
          <w:rFonts w:ascii="Times New Roman" w:hAnsi="Times New Roman" w:cs="Times New Roman"/>
          <w:sz w:val="24"/>
          <w:szCs w:val="24"/>
        </w:rPr>
        <w:t xml:space="preserve"> algunas pruebas de lo que quería lograr realizadas en este motor por lo que él, el departamento de finanzas y varios usuarios del personal de Laats conocían bien los elementos propios del motor lo cual permitía que el periodo de adaptación fuera menor. </w:t>
      </w:r>
    </w:p>
    <w:p w14:paraId="17DB8B80" w14:textId="6857AAD3" w:rsidR="00BF357B" w:rsidRDefault="00BF357B" w:rsidP="007D34F8">
      <w:pPr>
        <w:jc w:val="both"/>
        <w:rPr>
          <w:rFonts w:ascii="Times New Roman" w:hAnsi="Times New Roman" w:cs="Times New Roman"/>
          <w:sz w:val="24"/>
          <w:szCs w:val="24"/>
        </w:rPr>
      </w:pPr>
      <w:r>
        <w:rPr>
          <w:rFonts w:ascii="Times New Roman" w:hAnsi="Times New Roman" w:cs="Times New Roman"/>
          <w:sz w:val="24"/>
          <w:szCs w:val="24"/>
        </w:rPr>
        <w:tab/>
        <w:t>Segundo</w:t>
      </w:r>
      <w:r w:rsidR="007B737E">
        <w:rPr>
          <w:rFonts w:ascii="Times New Roman" w:hAnsi="Times New Roman" w:cs="Times New Roman"/>
          <w:sz w:val="24"/>
          <w:szCs w:val="24"/>
        </w:rPr>
        <w:t>,</w:t>
      </w:r>
      <w:r>
        <w:rPr>
          <w:rFonts w:ascii="Times New Roman" w:hAnsi="Times New Roman" w:cs="Times New Roman"/>
          <w:sz w:val="24"/>
          <w:szCs w:val="24"/>
        </w:rPr>
        <w:t xml:space="preserve"> este motor está pensado para usarse en ambientes compartidos, lo que quiero decir con esto es que las aplicaciones generadas en el motor son capaces de compartirse y repartirse fácilmente con el resto del personal</w:t>
      </w:r>
      <w:r w:rsidR="007B737E">
        <w:rPr>
          <w:rFonts w:ascii="Times New Roman" w:hAnsi="Times New Roman" w:cs="Times New Roman"/>
          <w:sz w:val="24"/>
          <w:szCs w:val="24"/>
        </w:rPr>
        <w:t xml:space="preserve">, sin que estos necesariamente pertenezcan a un mismo departamento. </w:t>
      </w:r>
    </w:p>
    <w:p w14:paraId="6873764E" w14:textId="46B3AD68" w:rsidR="007B737E" w:rsidRDefault="007B737E" w:rsidP="007D34F8">
      <w:pPr>
        <w:jc w:val="both"/>
        <w:rPr>
          <w:rFonts w:ascii="Times New Roman" w:hAnsi="Times New Roman" w:cs="Times New Roman"/>
          <w:sz w:val="24"/>
          <w:szCs w:val="24"/>
        </w:rPr>
      </w:pPr>
      <w:r>
        <w:rPr>
          <w:rFonts w:ascii="Times New Roman" w:hAnsi="Times New Roman" w:cs="Times New Roman"/>
          <w:sz w:val="24"/>
          <w:szCs w:val="24"/>
        </w:rPr>
        <w:tab/>
        <w:t xml:space="preserve">Tercero, el manejo de permisos es muy cómodo en este motor, </w:t>
      </w:r>
      <w:r w:rsidR="00283983">
        <w:rPr>
          <w:rFonts w:ascii="Times New Roman" w:hAnsi="Times New Roman" w:cs="Times New Roman"/>
          <w:sz w:val="24"/>
          <w:szCs w:val="24"/>
        </w:rPr>
        <w:t>tenía</w:t>
      </w:r>
      <w:r>
        <w:rPr>
          <w:rFonts w:ascii="Times New Roman" w:hAnsi="Times New Roman" w:cs="Times New Roman"/>
          <w:sz w:val="24"/>
          <w:szCs w:val="24"/>
        </w:rPr>
        <w:t xml:space="preserve"> la capacidad de asignar un permiso a todo un grupo de usuarios fácilmente y segmentándolos para solo dejarlos ver con sus usuarios de la empresa las aplicaciones a las cuales si tenían permiso. </w:t>
      </w:r>
    </w:p>
    <w:p w14:paraId="25B0FAAB" w14:textId="1ED8539A" w:rsidR="007B737E" w:rsidRDefault="007B737E" w:rsidP="007D34F8">
      <w:pPr>
        <w:jc w:val="both"/>
        <w:rPr>
          <w:rFonts w:ascii="Times New Roman" w:hAnsi="Times New Roman" w:cs="Times New Roman"/>
          <w:sz w:val="24"/>
          <w:szCs w:val="24"/>
        </w:rPr>
      </w:pPr>
      <w:r>
        <w:rPr>
          <w:rFonts w:ascii="Times New Roman" w:hAnsi="Times New Roman" w:cs="Times New Roman"/>
          <w:sz w:val="24"/>
          <w:szCs w:val="24"/>
        </w:rPr>
        <w:tab/>
      </w:r>
      <w:r w:rsidR="00B24C12">
        <w:rPr>
          <w:rFonts w:ascii="Times New Roman" w:hAnsi="Times New Roman" w:cs="Times New Roman"/>
          <w:sz w:val="24"/>
          <w:szCs w:val="24"/>
        </w:rPr>
        <w:t>Finalmente,</w:t>
      </w:r>
      <w:r>
        <w:rPr>
          <w:rFonts w:ascii="Times New Roman" w:hAnsi="Times New Roman" w:cs="Times New Roman"/>
          <w:sz w:val="24"/>
          <w:szCs w:val="24"/>
        </w:rPr>
        <w:t xml:space="preserve"> las otras herramientas que ofrecía el ambiente de Office 365 me eran de gran utilidad para cumplir los objetivos del proyecto, pues por ejemplo el departamento de finanzas ya manejaba listados de SharePoint antes del comienzo del proyecto, unir esta plataforma con </w:t>
      </w:r>
      <w:r w:rsidR="00283983">
        <w:rPr>
          <w:rFonts w:ascii="Times New Roman" w:hAnsi="Times New Roman" w:cs="Times New Roman"/>
          <w:sz w:val="24"/>
          <w:szCs w:val="24"/>
        </w:rPr>
        <w:t>P</w:t>
      </w:r>
      <w:r>
        <w:rPr>
          <w:rFonts w:ascii="Times New Roman" w:hAnsi="Times New Roman" w:cs="Times New Roman"/>
          <w:sz w:val="24"/>
          <w:szCs w:val="24"/>
        </w:rPr>
        <w:t xml:space="preserve">ower </w:t>
      </w:r>
      <w:r w:rsidR="00283983">
        <w:rPr>
          <w:rFonts w:ascii="Times New Roman" w:hAnsi="Times New Roman" w:cs="Times New Roman"/>
          <w:sz w:val="24"/>
          <w:szCs w:val="24"/>
        </w:rPr>
        <w:t>A</w:t>
      </w:r>
      <w:r>
        <w:rPr>
          <w:rFonts w:ascii="Times New Roman" w:hAnsi="Times New Roman" w:cs="Times New Roman"/>
          <w:sz w:val="24"/>
          <w:szCs w:val="24"/>
        </w:rPr>
        <w:t>pps e</w:t>
      </w:r>
      <w:r w:rsidR="00283983">
        <w:rPr>
          <w:rFonts w:ascii="Times New Roman" w:hAnsi="Times New Roman" w:cs="Times New Roman"/>
          <w:sz w:val="24"/>
          <w:szCs w:val="24"/>
        </w:rPr>
        <w:t>s</w:t>
      </w:r>
      <w:r>
        <w:rPr>
          <w:rFonts w:ascii="Times New Roman" w:hAnsi="Times New Roman" w:cs="Times New Roman"/>
          <w:sz w:val="24"/>
          <w:szCs w:val="24"/>
        </w:rPr>
        <w:t xml:space="preserve"> una tarea sencilla</w:t>
      </w:r>
      <w:r w:rsidR="001129AB">
        <w:rPr>
          <w:rFonts w:ascii="Times New Roman" w:hAnsi="Times New Roman" w:cs="Times New Roman"/>
          <w:sz w:val="24"/>
          <w:szCs w:val="24"/>
        </w:rPr>
        <w:t xml:space="preserve"> puesto que </w:t>
      </w:r>
      <w:r w:rsidR="00283983">
        <w:rPr>
          <w:rFonts w:ascii="Times New Roman" w:hAnsi="Times New Roman" w:cs="Times New Roman"/>
          <w:sz w:val="24"/>
          <w:szCs w:val="24"/>
        </w:rPr>
        <w:t>P</w:t>
      </w:r>
      <w:r w:rsidR="001129AB">
        <w:rPr>
          <w:rFonts w:ascii="Times New Roman" w:hAnsi="Times New Roman" w:cs="Times New Roman"/>
          <w:sz w:val="24"/>
          <w:szCs w:val="24"/>
        </w:rPr>
        <w:t xml:space="preserve">ower </w:t>
      </w:r>
      <w:r w:rsidR="00283983">
        <w:rPr>
          <w:rFonts w:ascii="Times New Roman" w:hAnsi="Times New Roman" w:cs="Times New Roman"/>
          <w:sz w:val="24"/>
          <w:szCs w:val="24"/>
        </w:rPr>
        <w:t>A</w:t>
      </w:r>
      <w:r w:rsidR="001129AB">
        <w:rPr>
          <w:rFonts w:ascii="Times New Roman" w:hAnsi="Times New Roman" w:cs="Times New Roman"/>
          <w:sz w:val="24"/>
          <w:szCs w:val="24"/>
        </w:rPr>
        <w:t xml:space="preserve">pps usa el lenguaje de programación </w:t>
      </w:r>
      <w:r w:rsidR="00283983">
        <w:rPr>
          <w:rFonts w:ascii="Times New Roman" w:hAnsi="Times New Roman" w:cs="Times New Roman"/>
          <w:sz w:val="24"/>
          <w:szCs w:val="24"/>
        </w:rPr>
        <w:t>P</w:t>
      </w:r>
      <w:r w:rsidR="001129AB">
        <w:rPr>
          <w:rFonts w:ascii="Times New Roman" w:hAnsi="Times New Roman" w:cs="Times New Roman"/>
          <w:sz w:val="24"/>
          <w:szCs w:val="24"/>
        </w:rPr>
        <w:t xml:space="preserve">ower </w:t>
      </w:r>
      <w:r w:rsidR="0006337C">
        <w:rPr>
          <w:rFonts w:ascii="Times New Roman" w:hAnsi="Times New Roman" w:cs="Times New Roman"/>
          <w:sz w:val="24"/>
          <w:szCs w:val="24"/>
        </w:rPr>
        <w:t>F</w:t>
      </w:r>
      <w:r w:rsidR="001129AB">
        <w:rPr>
          <w:rFonts w:ascii="Times New Roman" w:hAnsi="Times New Roman" w:cs="Times New Roman"/>
          <w:sz w:val="24"/>
          <w:szCs w:val="24"/>
        </w:rPr>
        <w:t xml:space="preserve">x, un lenguaje creado </w:t>
      </w:r>
      <w:r w:rsidR="0006337C">
        <w:rPr>
          <w:rFonts w:ascii="Times New Roman" w:hAnsi="Times New Roman" w:cs="Times New Roman"/>
          <w:sz w:val="24"/>
          <w:szCs w:val="24"/>
        </w:rPr>
        <w:t xml:space="preserve">por </w:t>
      </w:r>
      <w:r w:rsidR="001129AB">
        <w:rPr>
          <w:rFonts w:ascii="Times New Roman" w:hAnsi="Times New Roman" w:cs="Times New Roman"/>
          <w:sz w:val="24"/>
          <w:szCs w:val="24"/>
        </w:rPr>
        <w:t>Microsoft el cual tiene la facilidad de trasladar la información creada en el mismo a Excel o SharePoint. S</w:t>
      </w:r>
      <w:r>
        <w:rPr>
          <w:rFonts w:ascii="Times New Roman" w:hAnsi="Times New Roman" w:cs="Times New Roman"/>
          <w:sz w:val="24"/>
          <w:szCs w:val="24"/>
        </w:rPr>
        <w:t xml:space="preserve">eguir usando estas interfaces y </w:t>
      </w:r>
      <w:r>
        <w:rPr>
          <w:rFonts w:ascii="Times New Roman" w:hAnsi="Times New Roman" w:cs="Times New Roman"/>
          <w:sz w:val="24"/>
          <w:szCs w:val="24"/>
        </w:rPr>
        <w:lastRenderedPageBreak/>
        <w:t xml:space="preserve">ecosistema con mis usuarios objetivos permitió que la curva de aprendizaje para ellos fuera menor. </w:t>
      </w:r>
    </w:p>
    <w:p w14:paraId="6A34EAF1" w14:textId="206DD94B" w:rsidR="00EE27EE" w:rsidRPr="00675601" w:rsidRDefault="00EE27EE" w:rsidP="007D34F8">
      <w:pPr>
        <w:jc w:val="both"/>
        <w:rPr>
          <w:rFonts w:ascii="Times New Roman" w:hAnsi="Times New Roman" w:cs="Times New Roman"/>
          <w:b/>
          <w:bCs/>
          <w:sz w:val="28"/>
          <w:szCs w:val="28"/>
        </w:rPr>
      </w:pPr>
      <w:r w:rsidRPr="00675601">
        <w:rPr>
          <w:rFonts w:ascii="Times New Roman" w:hAnsi="Times New Roman" w:cs="Times New Roman"/>
          <w:b/>
          <w:bCs/>
          <w:sz w:val="28"/>
          <w:szCs w:val="28"/>
        </w:rPr>
        <w:t>Proceso predesarrollo</w:t>
      </w:r>
    </w:p>
    <w:p w14:paraId="63AA3869" w14:textId="1A8F5B54" w:rsidR="00EE27EE" w:rsidRPr="0041314F" w:rsidRDefault="00523187" w:rsidP="0041314F">
      <w:pPr>
        <w:ind w:firstLine="708"/>
        <w:jc w:val="both"/>
        <w:rPr>
          <w:rFonts w:ascii="Times New Roman" w:hAnsi="Times New Roman" w:cs="Times New Roman"/>
          <w:sz w:val="24"/>
          <w:szCs w:val="24"/>
        </w:rPr>
      </w:pPr>
      <w:r>
        <w:rPr>
          <w:rFonts w:ascii="Times New Roman" w:hAnsi="Times New Roman" w:cs="Times New Roman"/>
          <w:sz w:val="24"/>
          <w:szCs w:val="24"/>
        </w:rPr>
        <w:t xml:space="preserve">¿Cómo funcionaba el proceso antes del desarrollo del proyecto? </w:t>
      </w:r>
      <w:r w:rsidR="00EE27EE" w:rsidRPr="0041314F">
        <w:rPr>
          <w:rFonts w:ascii="Times New Roman" w:hAnsi="Times New Roman" w:cs="Times New Roman"/>
          <w:sz w:val="24"/>
          <w:szCs w:val="24"/>
        </w:rPr>
        <w:t>Si bien los 7 departamentos almacenan información diferente</w:t>
      </w:r>
      <w:r w:rsidR="00724C5B">
        <w:rPr>
          <w:rFonts w:ascii="Times New Roman" w:hAnsi="Times New Roman" w:cs="Times New Roman"/>
          <w:sz w:val="24"/>
          <w:szCs w:val="24"/>
        </w:rPr>
        <w:t>,</w:t>
      </w:r>
      <w:r w:rsidR="00EE27EE" w:rsidRPr="0041314F">
        <w:rPr>
          <w:rFonts w:ascii="Times New Roman" w:hAnsi="Times New Roman" w:cs="Times New Roman"/>
          <w:sz w:val="24"/>
          <w:szCs w:val="24"/>
        </w:rPr>
        <w:t xml:space="preserve"> la forma en que la recopilan y almacenan es la misma</w:t>
      </w:r>
      <w:r w:rsidR="00724C5B">
        <w:rPr>
          <w:rFonts w:ascii="Times New Roman" w:hAnsi="Times New Roman" w:cs="Times New Roman"/>
          <w:sz w:val="24"/>
          <w:szCs w:val="24"/>
        </w:rPr>
        <w:t>.</w:t>
      </w:r>
      <w:r w:rsidR="00EE27EE" w:rsidRPr="0041314F">
        <w:rPr>
          <w:rFonts w:ascii="Times New Roman" w:hAnsi="Times New Roman" w:cs="Times New Roman"/>
          <w:sz w:val="24"/>
          <w:szCs w:val="24"/>
        </w:rPr>
        <w:t xml:space="preserve"> </w:t>
      </w:r>
      <w:r w:rsidR="00724C5B">
        <w:rPr>
          <w:rFonts w:ascii="Times New Roman" w:hAnsi="Times New Roman" w:cs="Times New Roman"/>
          <w:sz w:val="24"/>
          <w:szCs w:val="24"/>
        </w:rPr>
        <w:t>E</w:t>
      </w:r>
      <w:r w:rsidR="00EE27EE" w:rsidRPr="0041314F">
        <w:rPr>
          <w:rFonts w:ascii="Times New Roman" w:hAnsi="Times New Roman" w:cs="Times New Roman"/>
          <w:sz w:val="24"/>
          <w:szCs w:val="24"/>
        </w:rPr>
        <w:t>n el lapso de una semana van llenando unos documentos conocidos como “ordenes de servicios”</w:t>
      </w:r>
      <w:r w:rsidR="00724C5B">
        <w:rPr>
          <w:rFonts w:ascii="Times New Roman" w:hAnsi="Times New Roman" w:cs="Times New Roman"/>
          <w:sz w:val="24"/>
          <w:szCs w:val="24"/>
        </w:rPr>
        <w:t>,</w:t>
      </w:r>
      <w:r w:rsidR="00EE27EE" w:rsidRPr="0041314F">
        <w:rPr>
          <w:rFonts w:ascii="Times New Roman" w:hAnsi="Times New Roman" w:cs="Times New Roman"/>
          <w:sz w:val="24"/>
          <w:szCs w:val="24"/>
        </w:rPr>
        <w:t xml:space="preserve"> estos documentos están destinados a registrar la información válida para su departamento</w:t>
      </w:r>
      <w:r w:rsidR="00724C5B">
        <w:rPr>
          <w:rFonts w:ascii="Times New Roman" w:hAnsi="Times New Roman" w:cs="Times New Roman"/>
          <w:sz w:val="24"/>
          <w:szCs w:val="24"/>
        </w:rPr>
        <w:t>.</w:t>
      </w:r>
      <w:r w:rsidR="00EE27EE" w:rsidRPr="0041314F">
        <w:rPr>
          <w:rFonts w:ascii="Times New Roman" w:hAnsi="Times New Roman" w:cs="Times New Roman"/>
          <w:sz w:val="24"/>
          <w:szCs w:val="24"/>
        </w:rPr>
        <w:t xml:space="preserve"> </w:t>
      </w:r>
      <w:r w:rsidR="00724C5B">
        <w:rPr>
          <w:rFonts w:ascii="Times New Roman" w:hAnsi="Times New Roman" w:cs="Times New Roman"/>
          <w:sz w:val="24"/>
          <w:szCs w:val="24"/>
        </w:rPr>
        <w:t>P</w:t>
      </w:r>
      <w:r w:rsidR="00EE27EE" w:rsidRPr="0041314F">
        <w:rPr>
          <w:rFonts w:ascii="Times New Roman" w:hAnsi="Times New Roman" w:cs="Times New Roman"/>
          <w:sz w:val="24"/>
          <w:szCs w:val="24"/>
        </w:rPr>
        <w:t xml:space="preserve">or ejemplo con el arribo de un vuelo común de pasajeros comerciales, el departamento de CCO registrarían en su orden de servicio información como a qué hora arribó el vuelo, el tipo de descanso que hará el avión en el aeropuerto (si el avión se quedara todo un día o solo estará unas horas) entre otras categorías. </w:t>
      </w:r>
    </w:p>
    <w:p w14:paraId="0F855212" w14:textId="12B4C286" w:rsidR="00EE27EE" w:rsidRPr="0041314F" w:rsidRDefault="00EE27EE" w:rsidP="0041314F">
      <w:pPr>
        <w:ind w:firstLine="708"/>
        <w:jc w:val="both"/>
        <w:rPr>
          <w:rFonts w:ascii="Times New Roman" w:hAnsi="Times New Roman" w:cs="Times New Roman"/>
          <w:sz w:val="24"/>
          <w:szCs w:val="24"/>
        </w:rPr>
      </w:pPr>
      <w:r w:rsidRPr="0041314F">
        <w:rPr>
          <w:rFonts w:ascii="Times New Roman" w:hAnsi="Times New Roman" w:cs="Times New Roman"/>
          <w:sz w:val="24"/>
          <w:szCs w:val="24"/>
        </w:rPr>
        <w:t>Para el mismo vuelo el departamento de SAP tendría que registrar si le brindaron a algún pasajero servicios como silla de ruedas o traslado de maletas y el departamento de SEC tendría que registrar a qué horas iniciaron y terminaron sus protocolos de seguridad</w:t>
      </w:r>
      <w:r w:rsidR="00724C5B">
        <w:rPr>
          <w:rFonts w:ascii="Times New Roman" w:hAnsi="Times New Roman" w:cs="Times New Roman"/>
          <w:sz w:val="24"/>
          <w:szCs w:val="24"/>
        </w:rPr>
        <w:t>.</w:t>
      </w:r>
      <w:r w:rsidRPr="0041314F">
        <w:rPr>
          <w:rFonts w:ascii="Times New Roman" w:hAnsi="Times New Roman" w:cs="Times New Roman"/>
          <w:sz w:val="24"/>
          <w:szCs w:val="24"/>
        </w:rPr>
        <w:t xml:space="preserve"> </w:t>
      </w:r>
      <w:r w:rsidR="00724C5B">
        <w:rPr>
          <w:rFonts w:ascii="Times New Roman" w:hAnsi="Times New Roman" w:cs="Times New Roman"/>
          <w:sz w:val="24"/>
          <w:szCs w:val="24"/>
        </w:rPr>
        <w:t>P</w:t>
      </w:r>
      <w:r w:rsidRPr="0041314F">
        <w:rPr>
          <w:rFonts w:ascii="Times New Roman" w:hAnsi="Times New Roman" w:cs="Times New Roman"/>
          <w:sz w:val="24"/>
          <w:szCs w:val="24"/>
        </w:rPr>
        <w:t xml:space="preserve">ara este tipo de vuelo los departamentos de CGO, Manto y PSX no participarían ya que están destinados para vuelos de carga, ni tampoco el departamento de FBO porque está destinado para vuelos privados, pero si trasladamos este mismo ejemplo a un vuelo de carga o uno privado el concepto seria el mismo. Los operadores de las diferentes áreas registrarían en las ordenes de servicio la información </w:t>
      </w:r>
      <w:r w:rsidR="00724C5B">
        <w:rPr>
          <w:rFonts w:ascii="Times New Roman" w:hAnsi="Times New Roman" w:cs="Times New Roman"/>
          <w:sz w:val="24"/>
          <w:szCs w:val="24"/>
        </w:rPr>
        <w:t xml:space="preserve">válida </w:t>
      </w:r>
      <w:r w:rsidRPr="0041314F">
        <w:rPr>
          <w:rFonts w:ascii="Times New Roman" w:hAnsi="Times New Roman" w:cs="Times New Roman"/>
          <w:sz w:val="24"/>
          <w:szCs w:val="24"/>
        </w:rPr>
        <w:t xml:space="preserve">para el vuelo que están recibiendo. Una vez acabada la semana toman todas las órdenes de servicios que hicieron (todas estas órdenes tienen un formato igual, exceptuando la de Manto) y se las entregan a los trabajadores designados a revisarlas, escanearlas y subir las copias en un formato digital en una carpeta que las almacena en un servidor en la nube, para que posteriormente el área de finanzas pueda ver las ordenes ya escaneadas, revisarlas y buscar que todo cuadre. </w:t>
      </w:r>
    </w:p>
    <w:p w14:paraId="67143179" w14:textId="2E55503D" w:rsidR="00B24C12" w:rsidRPr="00675601" w:rsidRDefault="00950716" w:rsidP="007D34F8">
      <w:pPr>
        <w:jc w:val="both"/>
        <w:rPr>
          <w:rFonts w:ascii="Times New Roman" w:hAnsi="Times New Roman" w:cs="Times New Roman"/>
          <w:b/>
          <w:bCs/>
          <w:sz w:val="28"/>
          <w:szCs w:val="28"/>
        </w:rPr>
      </w:pPr>
      <w:r w:rsidRPr="00675601">
        <w:rPr>
          <w:rFonts w:ascii="Times New Roman" w:hAnsi="Times New Roman" w:cs="Times New Roman"/>
          <w:b/>
          <w:bCs/>
          <w:sz w:val="28"/>
          <w:szCs w:val="28"/>
        </w:rPr>
        <w:t>Desarrollo</w:t>
      </w:r>
    </w:p>
    <w:p w14:paraId="4EA9AC50" w14:textId="2E9A636C" w:rsidR="004035D2" w:rsidRDefault="001129AB" w:rsidP="007D34F8">
      <w:pPr>
        <w:jc w:val="both"/>
        <w:rPr>
          <w:rFonts w:ascii="Times New Roman" w:hAnsi="Times New Roman" w:cs="Times New Roman"/>
          <w:sz w:val="24"/>
          <w:szCs w:val="24"/>
        </w:rPr>
      </w:pPr>
      <w:r>
        <w:rPr>
          <w:rFonts w:ascii="Times New Roman" w:hAnsi="Times New Roman" w:cs="Times New Roman"/>
          <w:sz w:val="24"/>
          <w:szCs w:val="24"/>
        </w:rPr>
        <w:tab/>
        <w:t xml:space="preserve">Tras la investigación y la primera recolección de </w:t>
      </w:r>
      <w:r w:rsidR="0029125E">
        <w:rPr>
          <w:rFonts w:ascii="Times New Roman" w:hAnsi="Times New Roman" w:cs="Times New Roman"/>
          <w:sz w:val="24"/>
          <w:szCs w:val="24"/>
        </w:rPr>
        <w:t>retroalimentación</w:t>
      </w:r>
      <w:r>
        <w:rPr>
          <w:rFonts w:ascii="Times New Roman" w:hAnsi="Times New Roman" w:cs="Times New Roman"/>
          <w:sz w:val="24"/>
          <w:szCs w:val="24"/>
        </w:rPr>
        <w:t xml:space="preserve"> terminada </w:t>
      </w:r>
      <w:r w:rsidR="0029125E">
        <w:rPr>
          <w:rFonts w:ascii="Times New Roman" w:hAnsi="Times New Roman" w:cs="Times New Roman"/>
          <w:sz w:val="24"/>
          <w:szCs w:val="24"/>
        </w:rPr>
        <w:t>se prosiguió</w:t>
      </w:r>
      <w:r>
        <w:rPr>
          <w:rFonts w:ascii="Times New Roman" w:hAnsi="Times New Roman" w:cs="Times New Roman"/>
          <w:sz w:val="24"/>
          <w:szCs w:val="24"/>
        </w:rPr>
        <w:t xml:space="preserve"> a desarrollar las aplicaciones, repartí el trabajo de desarrollar las 7 aplicación </w:t>
      </w:r>
      <w:r w:rsidR="00F352B3">
        <w:rPr>
          <w:rFonts w:ascii="Times New Roman" w:hAnsi="Times New Roman" w:cs="Times New Roman"/>
          <w:sz w:val="24"/>
          <w:szCs w:val="24"/>
        </w:rPr>
        <w:t>procurando que el desarrollo de una no molestara al desarrollo de otra,</w:t>
      </w:r>
      <w:r>
        <w:rPr>
          <w:rFonts w:ascii="Times New Roman" w:hAnsi="Times New Roman" w:cs="Times New Roman"/>
          <w:sz w:val="24"/>
          <w:szCs w:val="24"/>
        </w:rPr>
        <w:t xml:space="preserve"> </w:t>
      </w:r>
      <w:commentRangeStart w:id="29"/>
      <w:commentRangeStart w:id="30"/>
      <w:r w:rsidR="00F352B3" w:rsidRPr="00F352B3">
        <w:rPr>
          <w:rFonts w:ascii="Times New Roman" w:hAnsi="Times New Roman" w:cs="Times New Roman"/>
          <w:sz w:val="24"/>
          <w:szCs w:val="24"/>
        </w:rPr>
        <w:t xml:space="preserve">por lo que procure no trabajar en más de una aplicación al mismo tiempo </w:t>
      </w:r>
      <w:r w:rsidR="00F352B3">
        <w:rPr>
          <w:rFonts w:ascii="Times New Roman" w:hAnsi="Times New Roman" w:cs="Times New Roman"/>
          <w:sz w:val="24"/>
          <w:szCs w:val="24"/>
        </w:rPr>
        <w:t>durante</w:t>
      </w:r>
      <w:r w:rsidR="00F352B3" w:rsidRPr="00F352B3">
        <w:rPr>
          <w:rFonts w:ascii="Times New Roman" w:hAnsi="Times New Roman" w:cs="Times New Roman"/>
          <w:sz w:val="24"/>
          <w:szCs w:val="24"/>
        </w:rPr>
        <w:t xml:space="preserve"> la etapa de desarrollo de las mismas</w:t>
      </w:r>
      <w:commentRangeEnd w:id="29"/>
      <w:r w:rsidR="00B534BB" w:rsidRPr="00F352B3">
        <w:rPr>
          <w:rStyle w:val="Refdecomentario"/>
        </w:rPr>
        <w:commentReference w:id="29"/>
      </w:r>
      <w:commentRangeEnd w:id="30"/>
      <w:r w:rsidR="00F352B3" w:rsidRPr="00F352B3">
        <w:rPr>
          <w:rStyle w:val="Refdecomentario"/>
        </w:rPr>
        <w:commentReference w:id="30"/>
      </w:r>
      <w:r w:rsidR="0029125E">
        <w:rPr>
          <w:rFonts w:ascii="Times New Roman" w:hAnsi="Times New Roman" w:cs="Times New Roman"/>
          <w:i/>
          <w:iCs/>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comenzaba a desarrollar la primera y hasta </w:t>
      </w:r>
      <w:r w:rsidR="0029125E">
        <w:rPr>
          <w:rFonts w:ascii="Times New Roman" w:hAnsi="Times New Roman" w:cs="Times New Roman"/>
          <w:sz w:val="24"/>
          <w:szCs w:val="24"/>
        </w:rPr>
        <w:t>el</w:t>
      </w:r>
      <w:r>
        <w:rPr>
          <w:rFonts w:ascii="Times New Roman" w:hAnsi="Times New Roman" w:cs="Times New Roman"/>
          <w:sz w:val="24"/>
          <w:szCs w:val="24"/>
        </w:rPr>
        <w:t xml:space="preserve"> fin de la misma proseguí con la siguiente, </w:t>
      </w:r>
      <w:r w:rsidR="0029125E">
        <w:rPr>
          <w:rFonts w:ascii="Times New Roman" w:hAnsi="Times New Roman" w:cs="Times New Roman"/>
          <w:sz w:val="24"/>
          <w:szCs w:val="24"/>
        </w:rPr>
        <w:t>se</w:t>
      </w:r>
      <w:r w:rsidR="004035D2">
        <w:rPr>
          <w:rFonts w:ascii="Times New Roman" w:hAnsi="Times New Roman" w:cs="Times New Roman"/>
          <w:sz w:val="24"/>
          <w:szCs w:val="24"/>
        </w:rPr>
        <w:t xml:space="preserve"> comenzaba con el frontend de la aplicación, pues al ser la parte con la que el usuario interactúa directamente mientras antes pudiera conseguir retroalimentación mejor</w:t>
      </w:r>
      <w:r w:rsidR="00724C5B">
        <w:rPr>
          <w:rFonts w:ascii="Times New Roman" w:hAnsi="Times New Roman" w:cs="Times New Roman"/>
          <w:sz w:val="24"/>
          <w:szCs w:val="24"/>
        </w:rPr>
        <w:t>.</w:t>
      </w:r>
      <w:r w:rsidR="004035D2">
        <w:rPr>
          <w:rFonts w:ascii="Times New Roman" w:hAnsi="Times New Roman" w:cs="Times New Roman"/>
          <w:sz w:val="24"/>
          <w:szCs w:val="24"/>
        </w:rPr>
        <w:t xml:space="preserve"> </w:t>
      </w:r>
      <w:r w:rsidR="00724C5B">
        <w:rPr>
          <w:rFonts w:ascii="Times New Roman" w:hAnsi="Times New Roman" w:cs="Times New Roman"/>
          <w:sz w:val="24"/>
          <w:szCs w:val="24"/>
        </w:rPr>
        <w:t>S</w:t>
      </w:r>
      <w:r w:rsidR="004035D2">
        <w:rPr>
          <w:rFonts w:ascii="Times New Roman" w:hAnsi="Times New Roman" w:cs="Times New Roman"/>
          <w:sz w:val="24"/>
          <w:szCs w:val="24"/>
        </w:rPr>
        <w:t xml:space="preserve">e usó un diseño similar en todas las aplicaciones, los principales cambios se debieron a necesidades específicas de los departamentos, por </w:t>
      </w:r>
      <w:r w:rsidR="00F352B3">
        <w:rPr>
          <w:rFonts w:ascii="Times New Roman" w:hAnsi="Times New Roman" w:cs="Times New Roman"/>
          <w:sz w:val="24"/>
          <w:szCs w:val="24"/>
        </w:rPr>
        <w:t>ejemplo,</w:t>
      </w:r>
      <w:r w:rsidR="004035D2">
        <w:rPr>
          <w:rFonts w:ascii="Times New Roman" w:hAnsi="Times New Roman" w:cs="Times New Roman"/>
          <w:sz w:val="24"/>
          <w:szCs w:val="24"/>
        </w:rPr>
        <w:t xml:space="preserve"> un acceso rápido a algún servicio muy utilizado o información necesaria de conocer especifica de un servicio.</w:t>
      </w:r>
    </w:p>
    <w:p w14:paraId="4466E7B4" w14:textId="3AD3AEA5" w:rsidR="004D3E0B" w:rsidRDefault="004035D2" w:rsidP="007D34F8">
      <w:pPr>
        <w:jc w:val="both"/>
        <w:rPr>
          <w:rFonts w:ascii="Times New Roman" w:hAnsi="Times New Roman" w:cs="Times New Roman"/>
          <w:sz w:val="24"/>
          <w:szCs w:val="24"/>
        </w:rPr>
      </w:pPr>
      <w:r>
        <w:rPr>
          <w:rFonts w:ascii="Times New Roman" w:hAnsi="Times New Roman" w:cs="Times New Roman"/>
          <w:sz w:val="24"/>
          <w:szCs w:val="24"/>
        </w:rPr>
        <w:tab/>
        <w:t xml:space="preserve">La siguiente etapa consistía en el backend, primero desarrollaba el modelo del documento final usando </w:t>
      </w:r>
      <w:commentRangeStart w:id="31"/>
      <w:commentRangeStart w:id="32"/>
      <w:r>
        <w:rPr>
          <w:rFonts w:ascii="Times New Roman" w:hAnsi="Times New Roman" w:cs="Times New Roman"/>
          <w:sz w:val="24"/>
          <w:szCs w:val="24"/>
        </w:rPr>
        <w:t>HTML y CSS</w:t>
      </w:r>
      <w:commentRangeEnd w:id="31"/>
      <w:r w:rsidR="00724C5B">
        <w:rPr>
          <w:rStyle w:val="Refdecomentario"/>
        </w:rPr>
        <w:commentReference w:id="31"/>
      </w:r>
      <w:commentRangeEnd w:id="32"/>
      <w:r w:rsidR="00F352B3">
        <w:rPr>
          <w:rStyle w:val="Refdecomentario"/>
        </w:rPr>
        <w:commentReference w:id="32"/>
      </w:r>
      <w:r>
        <w:rPr>
          <w:rFonts w:ascii="Times New Roman" w:hAnsi="Times New Roman" w:cs="Times New Roman"/>
          <w:sz w:val="24"/>
          <w:szCs w:val="24"/>
        </w:rPr>
        <w:t xml:space="preserve">, una vez acabado </w:t>
      </w:r>
      <w:r w:rsidR="001323C9">
        <w:rPr>
          <w:rFonts w:ascii="Times New Roman" w:hAnsi="Times New Roman" w:cs="Times New Roman"/>
          <w:sz w:val="24"/>
          <w:szCs w:val="24"/>
        </w:rPr>
        <w:t>lo asignaba a una variable ubicada en</w:t>
      </w:r>
      <w:r w:rsidR="004D3E0B">
        <w:rPr>
          <w:rFonts w:ascii="Times New Roman" w:hAnsi="Times New Roman" w:cs="Times New Roman"/>
          <w:sz w:val="24"/>
          <w:szCs w:val="24"/>
        </w:rPr>
        <w:t xml:space="preserve"> </w:t>
      </w:r>
      <w:r w:rsidR="001323C9">
        <w:rPr>
          <w:rFonts w:ascii="Times New Roman" w:hAnsi="Times New Roman" w:cs="Times New Roman"/>
          <w:sz w:val="24"/>
          <w:szCs w:val="24"/>
        </w:rPr>
        <w:t>el botón de finalización de la aplicación</w:t>
      </w:r>
      <w:r w:rsidR="0029125E">
        <w:rPr>
          <w:rFonts w:ascii="Times New Roman" w:hAnsi="Times New Roman" w:cs="Times New Roman"/>
          <w:sz w:val="24"/>
          <w:szCs w:val="24"/>
        </w:rPr>
        <w:t xml:space="preserve"> </w:t>
      </w:r>
      <w:r w:rsidR="0029125E" w:rsidRPr="0029125E">
        <w:rPr>
          <w:rFonts w:ascii="Times New Roman" w:hAnsi="Times New Roman" w:cs="Times New Roman"/>
          <w:sz w:val="24"/>
          <w:szCs w:val="24"/>
        </w:rPr>
        <w:t>(</w:t>
      </w:r>
      <w:r w:rsidR="0029125E">
        <w:rPr>
          <w:rFonts w:ascii="Times New Roman" w:hAnsi="Times New Roman" w:cs="Times New Roman"/>
          <w:i/>
          <w:iCs/>
          <w:sz w:val="24"/>
          <w:szCs w:val="24"/>
        </w:rPr>
        <w:t>botón guardar</w:t>
      </w:r>
      <w:r w:rsidR="0029125E" w:rsidRPr="0029125E">
        <w:rPr>
          <w:rFonts w:ascii="Times New Roman" w:hAnsi="Times New Roman" w:cs="Times New Roman"/>
          <w:sz w:val="24"/>
          <w:szCs w:val="24"/>
        </w:rPr>
        <w:t>)</w:t>
      </w:r>
      <w:r w:rsidR="001323C9">
        <w:rPr>
          <w:rFonts w:ascii="Times New Roman" w:hAnsi="Times New Roman" w:cs="Times New Roman"/>
          <w:sz w:val="24"/>
          <w:szCs w:val="24"/>
        </w:rPr>
        <w:t xml:space="preserve">, </w:t>
      </w:r>
      <w:r w:rsidR="0029125E">
        <w:rPr>
          <w:rFonts w:ascii="Times New Roman" w:hAnsi="Times New Roman" w:cs="Times New Roman"/>
          <w:sz w:val="24"/>
          <w:szCs w:val="24"/>
        </w:rPr>
        <w:t xml:space="preserve">posteriormente se </w:t>
      </w:r>
      <w:r>
        <w:rPr>
          <w:rFonts w:ascii="Times New Roman" w:hAnsi="Times New Roman" w:cs="Times New Roman"/>
          <w:sz w:val="24"/>
          <w:szCs w:val="24"/>
        </w:rPr>
        <w:t>tomaba</w:t>
      </w:r>
      <w:r w:rsidR="0029125E">
        <w:rPr>
          <w:rFonts w:ascii="Times New Roman" w:hAnsi="Times New Roman" w:cs="Times New Roman"/>
          <w:sz w:val="24"/>
          <w:szCs w:val="24"/>
        </w:rPr>
        <w:t>n</w:t>
      </w:r>
      <w:r>
        <w:rPr>
          <w:rFonts w:ascii="Times New Roman" w:hAnsi="Times New Roman" w:cs="Times New Roman"/>
          <w:sz w:val="24"/>
          <w:szCs w:val="24"/>
        </w:rPr>
        <w:t xml:space="preserve"> partes del HTML creado</w:t>
      </w:r>
      <w:r w:rsidR="0029125E">
        <w:rPr>
          <w:rFonts w:ascii="Times New Roman" w:hAnsi="Times New Roman" w:cs="Times New Roman"/>
          <w:sz w:val="24"/>
          <w:szCs w:val="24"/>
        </w:rPr>
        <w:t>, específicamente las secciones donde iría la información de los servicios</w:t>
      </w:r>
      <w:r>
        <w:rPr>
          <w:rFonts w:ascii="Times New Roman" w:hAnsi="Times New Roman" w:cs="Times New Roman"/>
          <w:sz w:val="24"/>
          <w:szCs w:val="24"/>
        </w:rPr>
        <w:t xml:space="preserve"> y l</w:t>
      </w:r>
      <w:r w:rsidR="001323C9">
        <w:rPr>
          <w:rFonts w:ascii="Times New Roman" w:hAnsi="Times New Roman" w:cs="Times New Roman"/>
          <w:sz w:val="24"/>
          <w:szCs w:val="24"/>
        </w:rPr>
        <w:t>o</w:t>
      </w:r>
      <w:r>
        <w:rPr>
          <w:rFonts w:ascii="Times New Roman" w:hAnsi="Times New Roman" w:cs="Times New Roman"/>
          <w:sz w:val="24"/>
          <w:szCs w:val="24"/>
        </w:rPr>
        <w:t xml:space="preserve"> </w:t>
      </w:r>
      <w:r w:rsidR="001323C9">
        <w:rPr>
          <w:rFonts w:ascii="Times New Roman" w:hAnsi="Times New Roman" w:cs="Times New Roman"/>
          <w:sz w:val="24"/>
          <w:szCs w:val="24"/>
        </w:rPr>
        <w:t>repartía</w:t>
      </w:r>
      <w:r>
        <w:rPr>
          <w:rFonts w:ascii="Times New Roman" w:hAnsi="Times New Roman" w:cs="Times New Roman"/>
          <w:sz w:val="24"/>
          <w:szCs w:val="24"/>
        </w:rPr>
        <w:t xml:space="preserve"> </w:t>
      </w:r>
      <w:r w:rsidR="0029125E">
        <w:rPr>
          <w:rFonts w:ascii="Times New Roman" w:hAnsi="Times New Roman" w:cs="Times New Roman"/>
          <w:sz w:val="24"/>
          <w:szCs w:val="24"/>
        </w:rPr>
        <w:t xml:space="preserve">por las pantallas destinadas a recopilar </w:t>
      </w:r>
      <w:r w:rsidR="00B243D8">
        <w:rPr>
          <w:rFonts w:ascii="Times New Roman" w:hAnsi="Times New Roman" w:cs="Times New Roman"/>
          <w:sz w:val="24"/>
          <w:szCs w:val="24"/>
        </w:rPr>
        <w:t>información</w:t>
      </w:r>
      <w:r>
        <w:rPr>
          <w:rFonts w:ascii="Times New Roman" w:hAnsi="Times New Roman" w:cs="Times New Roman"/>
          <w:sz w:val="24"/>
          <w:szCs w:val="24"/>
        </w:rPr>
        <w:t xml:space="preserve">, </w:t>
      </w:r>
      <w:r w:rsidR="001323C9">
        <w:rPr>
          <w:rFonts w:ascii="Times New Roman" w:hAnsi="Times New Roman" w:cs="Times New Roman"/>
          <w:sz w:val="24"/>
          <w:szCs w:val="24"/>
        </w:rPr>
        <w:t>en esas pantallas</w:t>
      </w:r>
      <w:r w:rsidR="00546AA6">
        <w:rPr>
          <w:rFonts w:ascii="Times New Roman" w:hAnsi="Times New Roman" w:cs="Times New Roman"/>
          <w:sz w:val="24"/>
          <w:szCs w:val="24"/>
        </w:rPr>
        <w:t xml:space="preserve"> se toma</w:t>
      </w:r>
      <w:r w:rsidR="001323C9">
        <w:rPr>
          <w:rFonts w:ascii="Times New Roman" w:hAnsi="Times New Roman" w:cs="Times New Roman"/>
          <w:sz w:val="24"/>
          <w:szCs w:val="24"/>
        </w:rPr>
        <w:t xml:space="preserve"> la </w:t>
      </w:r>
      <w:r w:rsidR="001323C9">
        <w:rPr>
          <w:rFonts w:ascii="Times New Roman" w:hAnsi="Times New Roman" w:cs="Times New Roman"/>
          <w:sz w:val="24"/>
          <w:szCs w:val="24"/>
        </w:rPr>
        <w:lastRenderedPageBreak/>
        <w:t>información recolectada e ingresaba esa información a las partes extraídas del documento HTML, esas partes eran ingresadas en otras variable</w:t>
      </w:r>
      <w:r w:rsidR="00B243D8">
        <w:rPr>
          <w:rFonts w:ascii="Times New Roman" w:hAnsi="Times New Roman" w:cs="Times New Roman"/>
          <w:sz w:val="24"/>
          <w:szCs w:val="24"/>
        </w:rPr>
        <w:t>s</w:t>
      </w:r>
      <w:r w:rsidR="001323C9">
        <w:rPr>
          <w:rFonts w:ascii="Times New Roman" w:hAnsi="Times New Roman" w:cs="Times New Roman"/>
          <w:sz w:val="24"/>
          <w:szCs w:val="24"/>
        </w:rPr>
        <w:t xml:space="preserve"> y </w:t>
      </w:r>
      <w:r w:rsidR="00B243D8">
        <w:rPr>
          <w:rFonts w:ascii="Times New Roman" w:hAnsi="Times New Roman" w:cs="Times New Roman"/>
          <w:sz w:val="24"/>
          <w:szCs w:val="24"/>
        </w:rPr>
        <w:t xml:space="preserve">si </w:t>
      </w:r>
      <w:r w:rsidR="001323C9">
        <w:rPr>
          <w:rFonts w:ascii="Times New Roman" w:hAnsi="Times New Roman" w:cs="Times New Roman"/>
          <w:sz w:val="24"/>
          <w:szCs w:val="24"/>
        </w:rPr>
        <w:t>esas variables</w:t>
      </w:r>
      <w:r w:rsidR="00B243D8">
        <w:rPr>
          <w:rFonts w:ascii="Times New Roman" w:hAnsi="Times New Roman" w:cs="Times New Roman"/>
          <w:sz w:val="24"/>
          <w:szCs w:val="24"/>
        </w:rPr>
        <w:t xml:space="preserve"> tenían contenido</w:t>
      </w:r>
      <w:r w:rsidR="001323C9">
        <w:rPr>
          <w:rFonts w:ascii="Times New Roman" w:hAnsi="Times New Roman" w:cs="Times New Roman"/>
          <w:sz w:val="24"/>
          <w:szCs w:val="24"/>
        </w:rPr>
        <w:t xml:space="preserve"> eran devueltas </w:t>
      </w:r>
      <w:r w:rsidR="00B243D8">
        <w:rPr>
          <w:rFonts w:ascii="Times New Roman" w:hAnsi="Times New Roman" w:cs="Times New Roman"/>
          <w:sz w:val="24"/>
          <w:szCs w:val="24"/>
        </w:rPr>
        <w:t>dentro de</w:t>
      </w:r>
      <w:r w:rsidR="001323C9">
        <w:rPr>
          <w:rFonts w:ascii="Times New Roman" w:hAnsi="Times New Roman" w:cs="Times New Roman"/>
          <w:sz w:val="24"/>
          <w:szCs w:val="24"/>
        </w:rPr>
        <w:t xml:space="preserve"> la </w:t>
      </w:r>
      <w:r w:rsidR="00B243D8">
        <w:rPr>
          <w:rFonts w:ascii="Times New Roman" w:hAnsi="Times New Roman" w:cs="Times New Roman"/>
          <w:sz w:val="24"/>
          <w:szCs w:val="24"/>
        </w:rPr>
        <w:t>última</w:t>
      </w:r>
      <w:r w:rsidR="001323C9">
        <w:rPr>
          <w:rFonts w:ascii="Times New Roman" w:hAnsi="Times New Roman" w:cs="Times New Roman"/>
          <w:sz w:val="24"/>
          <w:szCs w:val="24"/>
        </w:rPr>
        <w:t xml:space="preserve"> variable que ya completaba el documento HTML solo con los servicios que habían sido llenados durante el proceso. </w:t>
      </w:r>
    </w:p>
    <w:p w14:paraId="3309A661" w14:textId="4A3D59C2" w:rsidR="00417BE0" w:rsidRDefault="001323C9" w:rsidP="007D34F8">
      <w:pPr>
        <w:jc w:val="both"/>
        <w:rPr>
          <w:rFonts w:ascii="Times New Roman" w:hAnsi="Times New Roman" w:cs="Times New Roman"/>
          <w:sz w:val="24"/>
          <w:szCs w:val="24"/>
        </w:rPr>
      </w:pPr>
      <w:r>
        <w:rPr>
          <w:rFonts w:ascii="Times New Roman" w:hAnsi="Times New Roman" w:cs="Times New Roman"/>
          <w:sz w:val="24"/>
          <w:szCs w:val="24"/>
        </w:rPr>
        <w:tab/>
        <w:t xml:space="preserve">Luego procedí a configurar las conexiones con las aplicaciones auxiliares, primero realizaba </w:t>
      </w:r>
      <w:r w:rsidR="004D3E0B">
        <w:rPr>
          <w:rFonts w:ascii="Times New Roman" w:hAnsi="Times New Roman" w:cs="Times New Roman"/>
          <w:sz w:val="24"/>
          <w:szCs w:val="24"/>
        </w:rPr>
        <w:t xml:space="preserve">un </w:t>
      </w:r>
      <w:r>
        <w:rPr>
          <w:rFonts w:ascii="Times New Roman" w:hAnsi="Times New Roman" w:cs="Times New Roman"/>
          <w:sz w:val="24"/>
          <w:szCs w:val="24"/>
        </w:rPr>
        <w:t>recorr</w:t>
      </w:r>
      <w:r w:rsidR="004D3E0B">
        <w:rPr>
          <w:rFonts w:ascii="Times New Roman" w:hAnsi="Times New Roman" w:cs="Times New Roman"/>
          <w:sz w:val="24"/>
          <w:szCs w:val="24"/>
        </w:rPr>
        <w:t>ido de</w:t>
      </w:r>
      <w:r>
        <w:rPr>
          <w:rFonts w:ascii="Times New Roman" w:hAnsi="Times New Roman" w:cs="Times New Roman"/>
          <w:sz w:val="24"/>
          <w:szCs w:val="24"/>
        </w:rPr>
        <w:t xml:space="preserve"> todos los elementos recolectados de una colección </w:t>
      </w:r>
      <w:r w:rsidR="00417BE0">
        <w:rPr>
          <w:rFonts w:ascii="Times New Roman" w:hAnsi="Times New Roman" w:cs="Times New Roman"/>
          <w:sz w:val="24"/>
          <w:szCs w:val="24"/>
        </w:rPr>
        <w:t xml:space="preserve">de datos </w:t>
      </w:r>
      <w:r>
        <w:rPr>
          <w:rFonts w:ascii="Times New Roman" w:hAnsi="Times New Roman" w:cs="Times New Roman"/>
          <w:sz w:val="24"/>
          <w:szCs w:val="24"/>
        </w:rPr>
        <w:t>creada al inicio del proceso de uso</w:t>
      </w:r>
      <w:r w:rsidR="00523187">
        <w:rPr>
          <w:rFonts w:ascii="Times New Roman" w:hAnsi="Times New Roman" w:cs="Times New Roman"/>
          <w:sz w:val="24"/>
          <w:szCs w:val="24"/>
        </w:rPr>
        <w:t xml:space="preserve"> (ejemplo en la </w:t>
      </w:r>
      <w:r w:rsidR="00546AA6">
        <w:rPr>
          <w:rFonts w:ascii="Times New Roman" w:hAnsi="Times New Roman" w:cs="Times New Roman"/>
          <w:sz w:val="24"/>
          <w:szCs w:val="24"/>
        </w:rPr>
        <w:t>ilustración 8</w:t>
      </w:r>
      <w:r w:rsidR="00523187">
        <w:rPr>
          <w:rFonts w:ascii="Times New Roman" w:hAnsi="Times New Roman" w:cs="Times New Roman"/>
          <w:sz w:val="24"/>
          <w:szCs w:val="24"/>
        </w:rPr>
        <w:t>)</w:t>
      </w:r>
      <w:r>
        <w:rPr>
          <w:rFonts w:ascii="Times New Roman" w:hAnsi="Times New Roman" w:cs="Times New Roman"/>
          <w:sz w:val="24"/>
          <w:szCs w:val="24"/>
        </w:rPr>
        <w:t xml:space="preserve">, la colección tiene el propósito de recolectar todos los datos de los servicios que se vayan ingresando durante el uso de la aplicación, con todos los datos extraídos estos eran enviados a una base de datos creada en SharePoint la cual almacena todos esos datos extraídos, aparte </w:t>
      </w:r>
      <w:r w:rsidR="00B243D8">
        <w:rPr>
          <w:rFonts w:ascii="Times New Roman" w:hAnsi="Times New Roman" w:cs="Times New Roman"/>
          <w:sz w:val="24"/>
          <w:szCs w:val="24"/>
        </w:rPr>
        <w:t xml:space="preserve">se </w:t>
      </w:r>
      <w:r>
        <w:rPr>
          <w:rFonts w:ascii="Times New Roman" w:hAnsi="Times New Roman" w:cs="Times New Roman"/>
          <w:sz w:val="24"/>
          <w:szCs w:val="24"/>
        </w:rPr>
        <w:t>almacena</w:t>
      </w:r>
      <w:r w:rsidR="00B243D8">
        <w:rPr>
          <w:rFonts w:ascii="Times New Roman" w:hAnsi="Times New Roman" w:cs="Times New Roman"/>
          <w:sz w:val="24"/>
          <w:szCs w:val="24"/>
        </w:rPr>
        <w:t>ba</w:t>
      </w:r>
      <w:r>
        <w:rPr>
          <w:rFonts w:ascii="Times New Roman" w:hAnsi="Times New Roman" w:cs="Times New Roman"/>
          <w:sz w:val="24"/>
          <w:szCs w:val="24"/>
        </w:rPr>
        <w:t xml:space="preserve"> el documento HTML creado en una carpeta correspondiente usando instrucciones pre creadas en Power </w:t>
      </w:r>
      <w:r w:rsidR="007773D1">
        <w:rPr>
          <w:rFonts w:ascii="Times New Roman" w:hAnsi="Times New Roman" w:cs="Times New Roman"/>
          <w:sz w:val="24"/>
          <w:szCs w:val="24"/>
        </w:rPr>
        <w:t>A</w:t>
      </w:r>
      <w:r>
        <w:rPr>
          <w:rFonts w:ascii="Times New Roman" w:hAnsi="Times New Roman" w:cs="Times New Roman"/>
          <w:sz w:val="24"/>
          <w:szCs w:val="24"/>
        </w:rPr>
        <w:t>utomate (herramienta para automatizar</w:t>
      </w:r>
      <w:r w:rsidR="00417BE0">
        <w:rPr>
          <w:rFonts w:ascii="Times New Roman" w:hAnsi="Times New Roman" w:cs="Times New Roman"/>
          <w:sz w:val="24"/>
          <w:szCs w:val="24"/>
        </w:rPr>
        <w:t xml:space="preserve">), finalmente en SharePoint se convierte la base de datos en un archivo de Excel que se proporcionaba al departamento de finanzas para su uso en un formato útil para ellos. </w:t>
      </w:r>
    </w:p>
    <w:p w14:paraId="2EA93FAB" w14:textId="622AA7B6" w:rsidR="0062129C" w:rsidRDefault="0062129C" w:rsidP="0062129C">
      <w:pPr>
        <w:ind w:firstLine="708"/>
        <w:jc w:val="both"/>
        <w:rPr>
          <w:rFonts w:ascii="Times New Roman" w:hAnsi="Times New Roman" w:cs="Times New Roman"/>
          <w:sz w:val="24"/>
          <w:szCs w:val="24"/>
        </w:rPr>
      </w:pPr>
      <w:commentRangeStart w:id="33"/>
      <w:r>
        <w:rPr>
          <w:rFonts w:ascii="Times New Roman" w:hAnsi="Times New Roman" w:cs="Times New Roman"/>
          <w:sz w:val="24"/>
          <w:szCs w:val="24"/>
        </w:rPr>
        <w:t xml:space="preserve">Se tiene dos sitios de SharePoint diferentes en donde se almacenan los documentos, el primero es uno privado de la empresa segmentado por departamentos y el segundo es y esta segmentado para clientes, en este se encuentran las carpetas de cada uno de los clientes las cuales están compartidas con ellos. </w:t>
      </w:r>
      <w:commentRangeEnd w:id="33"/>
      <w:r>
        <w:rPr>
          <w:rStyle w:val="Refdecomentario"/>
        </w:rPr>
        <w:commentReference w:id="33"/>
      </w:r>
    </w:p>
    <w:p w14:paraId="3BC0A49B" w14:textId="77777777" w:rsidR="00523187" w:rsidRDefault="00523187" w:rsidP="00523187">
      <w:pPr>
        <w:keepNext/>
        <w:jc w:val="both"/>
      </w:pPr>
      <w:r>
        <w:rPr>
          <w:noProof/>
        </w:rPr>
        <w:drawing>
          <wp:inline distT="0" distB="0" distL="0" distR="0" wp14:anchorId="50CBE77C" wp14:editId="40A0D6AE">
            <wp:extent cx="5825395" cy="2105025"/>
            <wp:effectExtent l="0" t="0" r="444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775" t="38926" b="18527"/>
                    <a:stretch/>
                  </pic:blipFill>
                  <pic:spPr bwMode="auto">
                    <a:xfrm>
                      <a:off x="0" y="0"/>
                      <a:ext cx="5832245" cy="2107500"/>
                    </a:xfrm>
                    <a:prstGeom prst="rect">
                      <a:avLst/>
                    </a:prstGeom>
                    <a:ln>
                      <a:noFill/>
                    </a:ln>
                    <a:extLst>
                      <a:ext uri="{53640926-AAD7-44D8-BBD7-CCE9431645EC}">
                        <a14:shadowObscured xmlns:a14="http://schemas.microsoft.com/office/drawing/2010/main"/>
                      </a:ext>
                    </a:extLst>
                  </pic:spPr>
                </pic:pic>
              </a:graphicData>
            </a:graphic>
          </wp:inline>
        </w:drawing>
      </w:r>
    </w:p>
    <w:p w14:paraId="0686EC08" w14:textId="45075639" w:rsidR="00523187" w:rsidRPr="00523187" w:rsidRDefault="00523187" w:rsidP="00523187">
      <w:pPr>
        <w:pStyle w:val="Descripcin"/>
        <w:jc w:val="both"/>
        <w:rPr>
          <w:rFonts w:ascii="Times New Roman" w:hAnsi="Times New Roman" w:cs="Times New Roman"/>
          <w:color w:val="auto"/>
          <w:sz w:val="24"/>
          <w:szCs w:val="24"/>
        </w:rPr>
      </w:pPr>
      <w:r w:rsidRPr="00523187">
        <w:rPr>
          <w:color w:val="auto"/>
        </w:rPr>
        <w:t xml:space="preserve">Ilustración </w:t>
      </w:r>
      <w:r w:rsidRPr="00523187">
        <w:rPr>
          <w:color w:val="auto"/>
        </w:rPr>
        <w:fldChar w:fldCharType="begin"/>
      </w:r>
      <w:r w:rsidRPr="00523187">
        <w:rPr>
          <w:color w:val="auto"/>
        </w:rPr>
        <w:instrText xml:space="preserve"> SEQ Ilustración \* ARABIC </w:instrText>
      </w:r>
      <w:r w:rsidRPr="00523187">
        <w:rPr>
          <w:color w:val="auto"/>
        </w:rPr>
        <w:fldChar w:fldCharType="separate"/>
      </w:r>
      <w:r w:rsidR="00CF2117">
        <w:rPr>
          <w:noProof/>
          <w:color w:val="auto"/>
        </w:rPr>
        <w:t>8</w:t>
      </w:r>
      <w:r w:rsidRPr="00523187">
        <w:rPr>
          <w:color w:val="auto"/>
        </w:rPr>
        <w:fldChar w:fldCharType="end"/>
      </w:r>
      <w:r w:rsidRPr="00523187">
        <w:rPr>
          <w:color w:val="auto"/>
        </w:rPr>
        <w:t>- Ejemplo de una colección de datos (SEC)</w:t>
      </w:r>
    </w:p>
    <w:p w14:paraId="00E43172" w14:textId="65EBC9C9" w:rsidR="0042611A" w:rsidRDefault="0049467B" w:rsidP="007D34F8">
      <w:pPr>
        <w:jc w:val="both"/>
        <w:rPr>
          <w:rFonts w:ascii="Times New Roman" w:hAnsi="Times New Roman" w:cs="Times New Roman"/>
          <w:sz w:val="24"/>
          <w:szCs w:val="24"/>
        </w:rPr>
      </w:pPr>
      <w:r>
        <w:rPr>
          <w:rFonts w:ascii="Times New Roman" w:hAnsi="Times New Roman" w:cs="Times New Roman"/>
          <w:sz w:val="24"/>
          <w:szCs w:val="24"/>
        </w:rPr>
        <w:tab/>
      </w:r>
      <w:commentRangeStart w:id="34"/>
      <w:r>
        <w:rPr>
          <w:rFonts w:ascii="Times New Roman" w:hAnsi="Times New Roman" w:cs="Times New Roman"/>
          <w:sz w:val="24"/>
          <w:szCs w:val="24"/>
        </w:rPr>
        <w:t xml:space="preserve">Respecto a porque se mantiene los documentos finales que se almacenan en formato HTML, es porque si bien originalmente se tenía planeado como parte del proceso que este documento HTML antes de ser guardado se convirtiese en PDF, la mejor herramienta con la que contaba el ecosistema de Microsoft para realizar esa conversión es una herramienta de pago, el nombre de dicha herramienta es encodian, la suscripción a la misma para la cantidad de documentos que necesitamos generar es de 99 </w:t>
      </w:r>
      <w:r w:rsidR="004E3504">
        <w:rPr>
          <w:rFonts w:ascii="Times New Roman" w:hAnsi="Times New Roman" w:cs="Times New Roman"/>
          <w:sz w:val="24"/>
          <w:szCs w:val="24"/>
        </w:rPr>
        <w:t>dólares</w:t>
      </w:r>
      <w:r>
        <w:rPr>
          <w:rFonts w:ascii="Times New Roman" w:hAnsi="Times New Roman" w:cs="Times New Roman"/>
          <w:sz w:val="24"/>
          <w:szCs w:val="24"/>
        </w:rPr>
        <w:t xml:space="preserve"> al mes o 999 </w:t>
      </w:r>
      <w:r w:rsidR="004E3504">
        <w:rPr>
          <w:rFonts w:ascii="Times New Roman" w:hAnsi="Times New Roman" w:cs="Times New Roman"/>
          <w:sz w:val="24"/>
          <w:szCs w:val="24"/>
        </w:rPr>
        <w:t>dólares</w:t>
      </w:r>
      <w:r>
        <w:rPr>
          <w:rFonts w:ascii="Times New Roman" w:hAnsi="Times New Roman" w:cs="Times New Roman"/>
          <w:sz w:val="24"/>
          <w:szCs w:val="24"/>
        </w:rPr>
        <w:t xml:space="preserve"> al a</w:t>
      </w:r>
      <w:r w:rsidR="004E3504">
        <w:rPr>
          <w:rFonts w:ascii="Times New Roman" w:hAnsi="Times New Roman" w:cs="Times New Roman"/>
          <w:sz w:val="24"/>
          <w:szCs w:val="24"/>
        </w:rPr>
        <w:t>ñ</w:t>
      </w:r>
      <w:r>
        <w:rPr>
          <w:rFonts w:ascii="Times New Roman" w:hAnsi="Times New Roman" w:cs="Times New Roman"/>
          <w:sz w:val="24"/>
          <w:szCs w:val="24"/>
        </w:rPr>
        <w:t xml:space="preserve">o, </w:t>
      </w:r>
      <w:r w:rsidR="004E3504">
        <w:rPr>
          <w:rFonts w:ascii="Times New Roman" w:hAnsi="Times New Roman" w:cs="Times New Roman"/>
          <w:sz w:val="24"/>
          <w:szCs w:val="24"/>
        </w:rPr>
        <w:t>los dirigentes de Laats no estaban dispuestos a pagar estos planes, la única herramienta gratuita que ofrecía el ecosistema de Microsoft para convertir los documentos HTML en PDF es bastante limitada pues ignora mucho de los elementos de la parte de CSS, y los documentos que se generaban lucían realmente mal</w:t>
      </w:r>
      <w:r w:rsidR="00254EC0">
        <w:rPr>
          <w:rFonts w:ascii="Times New Roman" w:hAnsi="Times New Roman" w:cs="Times New Roman"/>
          <w:sz w:val="24"/>
          <w:szCs w:val="24"/>
        </w:rPr>
        <w:t xml:space="preserve"> (se puede ver un ejemplo de esto en la ilustración </w:t>
      </w:r>
      <w:r w:rsidR="00A011F0">
        <w:rPr>
          <w:rFonts w:ascii="Times New Roman" w:hAnsi="Times New Roman" w:cs="Times New Roman"/>
          <w:sz w:val="24"/>
          <w:szCs w:val="24"/>
        </w:rPr>
        <w:t>9</w:t>
      </w:r>
      <w:r w:rsidR="00254EC0">
        <w:rPr>
          <w:rFonts w:ascii="Times New Roman" w:hAnsi="Times New Roman" w:cs="Times New Roman"/>
          <w:sz w:val="24"/>
          <w:szCs w:val="24"/>
        </w:rPr>
        <w:t>)</w:t>
      </w:r>
      <w:r w:rsidR="004E3504">
        <w:rPr>
          <w:rFonts w:ascii="Times New Roman" w:hAnsi="Times New Roman" w:cs="Times New Roman"/>
          <w:sz w:val="24"/>
          <w:szCs w:val="24"/>
        </w:rPr>
        <w:t xml:space="preserve">. </w:t>
      </w:r>
      <w:r w:rsidR="004E3504">
        <w:rPr>
          <w:rFonts w:ascii="Times New Roman" w:hAnsi="Times New Roman" w:cs="Times New Roman"/>
          <w:sz w:val="24"/>
          <w:szCs w:val="24"/>
        </w:rPr>
        <w:lastRenderedPageBreak/>
        <w:t>Finalmente se decidió hablar con los cliente</w:t>
      </w:r>
      <w:r w:rsidR="0062129C">
        <w:rPr>
          <w:rFonts w:ascii="Times New Roman" w:hAnsi="Times New Roman" w:cs="Times New Roman"/>
          <w:sz w:val="24"/>
          <w:szCs w:val="24"/>
        </w:rPr>
        <w:t>s</w:t>
      </w:r>
      <w:r w:rsidR="004E3504">
        <w:rPr>
          <w:rFonts w:ascii="Times New Roman" w:hAnsi="Times New Roman" w:cs="Times New Roman"/>
          <w:sz w:val="24"/>
          <w:szCs w:val="24"/>
        </w:rPr>
        <w:t xml:space="preserve">, mostrarles los avances del proyecto y nuestros planes con los mismos, y cuando se les consulto sobre si existía algún problema con el formato de los mismos, todos exceptuando uno respondieron que no, así que se pactó con ese único cliente trabajar en una solución alternativa </w:t>
      </w:r>
      <w:r w:rsidR="0062129C">
        <w:rPr>
          <w:rFonts w:ascii="Times New Roman" w:hAnsi="Times New Roman" w:cs="Times New Roman"/>
          <w:sz w:val="24"/>
          <w:szCs w:val="24"/>
        </w:rPr>
        <w:t xml:space="preserve">en una futura revisión del proyecto. </w:t>
      </w:r>
      <w:commentRangeEnd w:id="34"/>
      <w:r w:rsidR="00E65864">
        <w:rPr>
          <w:rStyle w:val="Refdecomentario"/>
        </w:rPr>
        <w:commentReference w:id="34"/>
      </w:r>
    </w:p>
    <w:p w14:paraId="519736C5" w14:textId="77777777" w:rsidR="00254EC0" w:rsidRDefault="00FD51DD" w:rsidP="00254EC0">
      <w:pPr>
        <w:keepNext/>
        <w:jc w:val="center"/>
      </w:pPr>
      <w:r>
        <w:rPr>
          <w:noProof/>
        </w:rPr>
        <w:drawing>
          <wp:inline distT="0" distB="0" distL="0" distR="0" wp14:anchorId="21EC85C1" wp14:editId="2183B7C3">
            <wp:extent cx="2377440" cy="3331656"/>
            <wp:effectExtent l="19050" t="19050" r="22860" b="215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708" t="23249" r="35583" b="10216"/>
                    <a:stretch/>
                  </pic:blipFill>
                  <pic:spPr bwMode="auto">
                    <a:xfrm>
                      <a:off x="0" y="0"/>
                      <a:ext cx="2392610" cy="33529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40A203" w14:textId="0B5CEF45" w:rsidR="000E4836" w:rsidRDefault="00254EC0" w:rsidP="00254EC0">
      <w:pPr>
        <w:pStyle w:val="Descripcin"/>
        <w:jc w:val="center"/>
      </w:pPr>
      <w:r>
        <w:t xml:space="preserve">Ilustración </w:t>
      </w:r>
      <w:r>
        <w:fldChar w:fldCharType="begin"/>
      </w:r>
      <w:r>
        <w:instrText xml:space="preserve"> SEQ Ilustración \* ARABIC </w:instrText>
      </w:r>
      <w:r>
        <w:fldChar w:fldCharType="separate"/>
      </w:r>
      <w:r w:rsidR="00CF2117">
        <w:rPr>
          <w:noProof/>
        </w:rPr>
        <w:t>9</w:t>
      </w:r>
      <w:r>
        <w:fldChar w:fldCharType="end"/>
      </w:r>
      <w:r>
        <w:t xml:space="preserve"> - </w:t>
      </w:r>
      <w:r w:rsidRPr="00F5079C">
        <w:t>PDF de ejemplo (herramienta gratis)</w:t>
      </w:r>
    </w:p>
    <w:p w14:paraId="7EE88BCC" w14:textId="64B54787" w:rsidR="004F6DAC" w:rsidRPr="005525C5" w:rsidRDefault="004F6DAC" w:rsidP="005525C5">
      <w:pPr>
        <w:ind w:firstLine="360"/>
        <w:jc w:val="both"/>
        <w:rPr>
          <w:rFonts w:ascii="Times New Roman" w:hAnsi="Times New Roman" w:cs="Times New Roman"/>
          <w:sz w:val="24"/>
          <w:szCs w:val="24"/>
        </w:rPr>
      </w:pPr>
      <w:r w:rsidRPr="005525C5">
        <w:rPr>
          <w:rFonts w:ascii="Times New Roman" w:hAnsi="Times New Roman" w:cs="Times New Roman"/>
          <w:sz w:val="24"/>
          <w:szCs w:val="24"/>
        </w:rPr>
        <w:t xml:space="preserve">Por </w:t>
      </w:r>
      <w:r w:rsidR="005525C5" w:rsidRPr="005525C5">
        <w:rPr>
          <w:rFonts w:ascii="Times New Roman" w:hAnsi="Times New Roman" w:cs="Times New Roman"/>
          <w:sz w:val="24"/>
          <w:szCs w:val="24"/>
        </w:rPr>
        <w:t>último</w:t>
      </w:r>
      <w:r w:rsidRPr="005525C5">
        <w:rPr>
          <w:rFonts w:ascii="Times New Roman" w:hAnsi="Times New Roman" w:cs="Times New Roman"/>
          <w:sz w:val="24"/>
          <w:szCs w:val="24"/>
        </w:rPr>
        <w:t xml:space="preserve">, hay que mencionar la </w:t>
      </w:r>
      <w:r w:rsidR="005525C5" w:rsidRPr="005525C5">
        <w:rPr>
          <w:rFonts w:ascii="Times New Roman" w:hAnsi="Times New Roman" w:cs="Times New Roman"/>
          <w:sz w:val="24"/>
          <w:szCs w:val="24"/>
        </w:rPr>
        <w:t>función</w:t>
      </w:r>
      <w:r w:rsidRPr="005525C5">
        <w:rPr>
          <w:rFonts w:ascii="Times New Roman" w:hAnsi="Times New Roman" w:cs="Times New Roman"/>
          <w:sz w:val="24"/>
          <w:szCs w:val="24"/>
        </w:rPr>
        <w:t xml:space="preserve"> de la herramienta de anulación de ordenes pues la misma igualmente genera documentos</w:t>
      </w:r>
      <w:r w:rsidR="005525C5" w:rsidRPr="005525C5">
        <w:rPr>
          <w:rFonts w:ascii="Times New Roman" w:hAnsi="Times New Roman" w:cs="Times New Roman"/>
          <w:sz w:val="24"/>
          <w:szCs w:val="24"/>
        </w:rPr>
        <w:t xml:space="preserve">, solo que estos visualmente indican que están anulados, los mismos son validos solo para el lado de los colaboradores de Laats los clientes no los ven. El proceso para crear una orden anulada es el siguiente, </w:t>
      </w:r>
      <w:r w:rsidR="005525C5" w:rsidRPr="005525C5">
        <w:rPr>
          <w:rFonts w:ascii="Times New Roman" w:hAnsi="Times New Roman" w:cs="Times New Roman"/>
          <w:sz w:val="24"/>
          <w:szCs w:val="24"/>
        </w:rPr>
        <w:t>los documentos anulados son generados cuando un usuario quiere anular una orden de servicio pasada, entonces usa la funcionalidad Anular de la aplicación, lo que provoca que se agregue un nuevo documento que indica que esta anulado con el mismo número de correlativo del documento que se quería anular en la carpeta donde se guardan los documentos y en la base de datos se coloca como “verdadero” en la columna Anulado todas las filas que tienen en la columna WO el número de correlativo de la orden de servicio que se anuló</w:t>
      </w:r>
      <w:r w:rsidR="005525C5">
        <w:rPr>
          <w:rFonts w:ascii="Times New Roman" w:hAnsi="Times New Roman" w:cs="Times New Roman"/>
          <w:sz w:val="24"/>
          <w:szCs w:val="24"/>
        </w:rPr>
        <w:t xml:space="preserve">. </w:t>
      </w:r>
    </w:p>
    <w:p w14:paraId="3B437317" w14:textId="25A30303" w:rsidR="00D74A43" w:rsidRDefault="00D74A43" w:rsidP="007D34F8">
      <w:pPr>
        <w:jc w:val="both"/>
        <w:rPr>
          <w:rFonts w:ascii="Times New Roman" w:hAnsi="Times New Roman" w:cs="Times New Roman"/>
          <w:sz w:val="24"/>
          <w:szCs w:val="24"/>
        </w:rPr>
      </w:pPr>
    </w:p>
    <w:p w14:paraId="79B752C4" w14:textId="77777777" w:rsidR="00D74A43" w:rsidRDefault="00D74A43" w:rsidP="007D34F8">
      <w:pPr>
        <w:jc w:val="both"/>
        <w:rPr>
          <w:rFonts w:ascii="Times New Roman" w:hAnsi="Times New Roman" w:cs="Times New Roman"/>
          <w:sz w:val="24"/>
          <w:szCs w:val="24"/>
        </w:rPr>
      </w:pPr>
    </w:p>
    <w:p w14:paraId="4EC9C6F4" w14:textId="77777777" w:rsidR="00FA002C" w:rsidRDefault="00FA002C" w:rsidP="00FA2E2C">
      <w:pPr>
        <w:pStyle w:val="Prrafodelista"/>
        <w:numPr>
          <w:ilvl w:val="0"/>
          <w:numId w:val="36"/>
        </w:numPr>
        <w:jc w:val="center"/>
        <w:rPr>
          <w:rFonts w:ascii="Times New Roman" w:hAnsi="Times New Roman" w:cs="Times New Roman"/>
          <w:b/>
          <w:bCs/>
          <w:sz w:val="32"/>
          <w:szCs w:val="32"/>
        </w:rPr>
        <w:sectPr w:rsidR="00FA002C" w:rsidSect="006A6D03">
          <w:pgSz w:w="12240" w:h="15840"/>
          <w:pgMar w:top="1440" w:right="1440" w:bottom="1440" w:left="1800" w:header="709" w:footer="709" w:gutter="0"/>
          <w:pgNumType w:start="1"/>
          <w:cols w:space="708"/>
          <w:docGrid w:linePitch="360"/>
        </w:sectPr>
      </w:pPr>
    </w:p>
    <w:p w14:paraId="1120DA94" w14:textId="35D5311C" w:rsidR="00417BE0" w:rsidRPr="00925A58" w:rsidRDefault="0041314F" w:rsidP="00FA2E2C">
      <w:pPr>
        <w:pStyle w:val="Prrafodelista"/>
        <w:numPr>
          <w:ilvl w:val="0"/>
          <w:numId w:val="36"/>
        </w:numPr>
        <w:jc w:val="center"/>
        <w:rPr>
          <w:rFonts w:ascii="Times New Roman" w:hAnsi="Times New Roman" w:cs="Times New Roman"/>
          <w:b/>
          <w:bCs/>
          <w:sz w:val="32"/>
          <w:szCs w:val="32"/>
        </w:rPr>
      </w:pPr>
      <w:r w:rsidRPr="00925A58">
        <w:rPr>
          <w:rFonts w:ascii="Times New Roman" w:hAnsi="Times New Roman" w:cs="Times New Roman"/>
          <w:b/>
          <w:bCs/>
          <w:sz w:val="32"/>
          <w:szCs w:val="32"/>
        </w:rPr>
        <w:lastRenderedPageBreak/>
        <w:t>RESULTADOS</w:t>
      </w:r>
    </w:p>
    <w:p w14:paraId="044329EE" w14:textId="772A3966" w:rsidR="0041314F" w:rsidRDefault="00454D6D" w:rsidP="0041314F">
      <w:pPr>
        <w:jc w:val="both"/>
        <w:rPr>
          <w:rFonts w:ascii="Times New Roman" w:hAnsi="Times New Roman" w:cs="Times New Roman"/>
          <w:sz w:val="24"/>
          <w:szCs w:val="24"/>
        </w:rPr>
      </w:pPr>
      <w:r>
        <w:rPr>
          <w:rFonts w:ascii="Times New Roman" w:hAnsi="Times New Roman" w:cs="Times New Roman"/>
          <w:sz w:val="24"/>
          <w:szCs w:val="24"/>
        </w:rPr>
        <w:tab/>
        <w:t>Los resultados fueron obtenidos en el análisis de determinar si los objetivos fueron logrados, en los comentarios y respuestas de los departamentos de finanzas y calidad, y por la cantidad de documentos generados por los usuarios hasta este punto</w:t>
      </w:r>
      <w:r w:rsidR="00546AA6">
        <w:rPr>
          <w:rFonts w:ascii="Times New Roman" w:hAnsi="Times New Roman" w:cs="Times New Roman"/>
          <w:sz w:val="24"/>
          <w:szCs w:val="24"/>
        </w:rPr>
        <w:t xml:space="preserve"> </w:t>
      </w:r>
      <w:r w:rsidR="002B6BC0">
        <w:rPr>
          <w:rFonts w:ascii="Times New Roman" w:hAnsi="Times New Roman" w:cs="Times New Roman"/>
          <w:sz w:val="24"/>
          <w:szCs w:val="24"/>
        </w:rPr>
        <w:t>más</w:t>
      </w:r>
      <w:r w:rsidR="00546AA6">
        <w:rPr>
          <w:rFonts w:ascii="Times New Roman" w:hAnsi="Times New Roman" w:cs="Times New Roman"/>
          <w:sz w:val="24"/>
          <w:szCs w:val="24"/>
        </w:rPr>
        <w:t xml:space="preserve"> la opinión de estos mismos usuarios respecto a su experiencia con la aplicación. </w:t>
      </w:r>
    </w:p>
    <w:p w14:paraId="5C0CFB7E" w14:textId="1985E401" w:rsidR="00952CFA" w:rsidRDefault="00454D6D" w:rsidP="0041314F">
      <w:pPr>
        <w:jc w:val="both"/>
        <w:rPr>
          <w:noProof/>
        </w:rPr>
      </w:pPr>
      <w:r>
        <w:rPr>
          <w:rFonts w:ascii="Times New Roman" w:hAnsi="Times New Roman" w:cs="Times New Roman"/>
          <w:sz w:val="24"/>
          <w:szCs w:val="24"/>
        </w:rPr>
        <w:tab/>
        <w:t>Sobre la emisión y diseño de diferentes documentos que se construyeran en base a la información recopilada, se obtuvo en total 7 diferentes documentos uno por departamento</w:t>
      </w:r>
      <w:r w:rsidR="00E96239">
        <w:rPr>
          <w:rFonts w:ascii="Times New Roman" w:hAnsi="Times New Roman" w:cs="Times New Roman"/>
          <w:sz w:val="24"/>
          <w:szCs w:val="24"/>
        </w:rPr>
        <w:t xml:space="preserve"> </w:t>
      </w:r>
      <w:r w:rsidR="00E96239" w:rsidRPr="00E96239">
        <w:rPr>
          <w:rFonts w:ascii="Times New Roman" w:hAnsi="Times New Roman" w:cs="Times New Roman"/>
          <w:sz w:val="24"/>
          <w:szCs w:val="24"/>
        </w:rPr>
        <w:t>(</w:t>
      </w:r>
      <w:r w:rsidR="002B6BC0">
        <w:rPr>
          <w:rFonts w:ascii="Times New Roman" w:hAnsi="Times New Roman" w:cs="Times New Roman"/>
          <w:sz w:val="24"/>
          <w:szCs w:val="24"/>
        </w:rPr>
        <w:t>ejemplo ilustración</w:t>
      </w:r>
      <w:r w:rsidR="00E96239">
        <w:rPr>
          <w:rFonts w:ascii="Times New Roman" w:hAnsi="Times New Roman" w:cs="Times New Roman"/>
          <w:sz w:val="24"/>
          <w:szCs w:val="24"/>
        </w:rPr>
        <w:t xml:space="preserve"> </w:t>
      </w:r>
      <w:r w:rsidR="004F6DAC">
        <w:rPr>
          <w:rFonts w:ascii="Times New Roman" w:hAnsi="Times New Roman" w:cs="Times New Roman"/>
          <w:sz w:val="24"/>
          <w:szCs w:val="24"/>
        </w:rPr>
        <w:t>10</w:t>
      </w:r>
      <w:r w:rsidR="00E96239">
        <w:rPr>
          <w:rFonts w:ascii="Times New Roman" w:hAnsi="Times New Roman" w:cs="Times New Roman"/>
          <w:sz w:val="24"/>
          <w:szCs w:val="24"/>
        </w:rPr>
        <w:t>)</w:t>
      </w:r>
      <w:r>
        <w:rPr>
          <w:rFonts w:ascii="Times New Roman" w:hAnsi="Times New Roman" w:cs="Times New Roman"/>
          <w:sz w:val="24"/>
          <w:szCs w:val="24"/>
        </w:rPr>
        <w:t xml:space="preserve"> y </w:t>
      </w:r>
      <w:r w:rsidR="00CE73D6">
        <w:rPr>
          <w:rFonts w:ascii="Times New Roman" w:hAnsi="Times New Roman" w:cs="Times New Roman"/>
          <w:sz w:val="24"/>
          <w:szCs w:val="24"/>
        </w:rPr>
        <w:t xml:space="preserve">otros </w:t>
      </w:r>
      <w:r>
        <w:rPr>
          <w:rFonts w:ascii="Times New Roman" w:hAnsi="Times New Roman" w:cs="Times New Roman"/>
          <w:sz w:val="24"/>
          <w:szCs w:val="24"/>
        </w:rPr>
        <w:t>7 documentos alternos que representan las versiones anuladas de los mismos (</w:t>
      </w:r>
      <w:r w:rsidR="00E96239">
        <w:rPr>
          <w:rFonts w:ascii="Times New Roman" w:hAnsi="Times New Roman" w:cs="Times New Roman"/>
          <w:sz w:val="24"/>
          <w:szCs w:val="24"/>
        </w:rPr>
        <w:t xml:space="preserve">ejemplo </w:t>
      </w:r>
      <w:r w:rsidR="002B6BC0">
        <w:rPr>
          <w:rFonts w:ascii="Times New Roman" w:hAnsi="Times New Roman" w:cs="Times New Roman"/>
          <w:sz w:val="24"/>
          <w:szCs w:val="24"/>
        </w:rPr>
        <w:t>ilustración</w:t>
      </w:r>
      <w:r w:rsidR="00E96239">
        <w:rPr>
          <w:rFonts w:ascii="Times New Roman" w:hAnsi="Times New Roman" w:cs="Times New Roman"/>
          <w:sz w:val="24"/>
          <w:szCs w:val="24"/>
        </w:rPr>
        <w:t xml:space="preserve"> 1</w:t>
      </w:r>
      <w:r w:rsidR="004F6DAC">
        <w:rPr>
          <w:rFonts w:ascii="Times New Roman" w:hAnsi="Times New Roman" w:cs="Times New Roman"/>
          <w:sz w:val="24"/>
          <w:szCs w:val="24"/>
        </w:rPr>
        <w:t>1</w:t>
      </w:r>
      <w:r w:rsidR="00CE73D6">
        <w:rPr>
          <w:rFonts w:ascii="Times New Roman" w:hAnsi="Times New Roman" w:cs="Times New Roman"/>
          <w:sz w:val="24"/>
          <w:szCs w:val="24"/>
        </w:rPr>
        <w:t xml:space="preserve">),  la generación de estos documentos se hace en base a lo que se recopilo en la colección de datos de la aplicación, al final obtenemos un documento solo con los servicios que si fueron ingresados en el proceso.  </w:t>
      </w:r>
    </w:p>
    <w:p w14:paraId="5C5F78BA" w14:textId="499394E0" w:rsidR="00454D6D" w:rsidRDefault="00952CFA" w:rsidP="0041314F">
      <w:pPr>
        <w:jc w:val="both"/>
        <w:rPr>
          <w:rFonts w:ascii="Times New Roman" w:hAnsi="Times New Roman" w:cs="Times New Roman"/>
          <w:sz w:val="24"/>
          <w:szCs w:val="24"/>
        </w:rPr>
      </w:pPr>
      <w:r>
        <w:rPr>
          <w:noProof/>
        </w:rPr>
        <mc:AlternateContent>
          <mc:Choice Requires="wps">
            <w:drawing>
              <wp:anchor distT="0" distB="0" distL="114300" distR="114300" simplePos="0" relativeHeight="251688960" behindDoc="1" locked="0" layoutInCell="1" allowOverlap="1" wp14:anchorId="15C7AC68" wp14:editId="3DC32942">
                <wp:simplePos x="0" y="0"/>
                <wp:positionH relativeFrom="margin">
                  <wp:align>left</wp:align>
                </wp:positionH>
                <wp:positionV relativeFrom="paragraph">
                  <wp:posOffset>4377557</wp:posOffset>
                </wp:positionV>
                <wp:extent cx="5543550" cy="635"/>
                <wp:effectExtent l="0" t="0" r="0" b="0"/>
                <wp:wrapTight wrapText="bothSides">
                  <wp:wrapPolygon edited="0">
                    <wp:start x="0" y="0"/>
                    <wp:lineTo x="0" y="20057"/>
                    <wp:lineTo x="21526" y="20057"/>
                    <wp:lineTo x="21526" y="0"/>
                    <wp:lineTo x="0" y="0"/>
                  </wp:wrapPolygon>
                </wp:wrapTight>
                <wp:docPr id="14" name="Cuadro de texto 14"/>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3F6BD3F7" w14:textId="2AA76821" w:rsidR="00E96239" w:rsidRPr="00E96239" w:rsidRDefault="00E96239" w:rsidP="00E96239">
                            <w:pPr>
                              <w:pStyle w:val="Descripcin"/>
                              <w:rPr>
                                <w:noProof/>
                                <w:color w:val="auto"/>
                              </w:rPr>
                            </w:pPr>
                            <w:r w:rsidRPr="00E96239">
                              <w:rPr>
                                <w:color w:val="auto"/>
                              </w:rPr>
                              <w:t xml:space="preserve">Ilustración </w:t>
                            </w:r>
                            <w:r w:rsidRPr="00E96239">
                              <w:rPr>
                                <w:color w:val="auto"/>
                              </w:rPr>
                              <w:fldChar w:fldCharType="begin"/>
                            </w:r>
                            <w:r w:rsidRPr="00E96239">
                              <w:rPr>
                                <w:color w:val="auto"/>
                              </w:rPr>
                              <w:instrText xml:space="preserve"> SEQ Ilustración \* ARABIC </w:instrText>
                            </w:r>
                            <w:r w:rsidRPr="00E96239">
                              <w:rPr>
                                <w:color w:val="auto"/>
                              </w:rPr>
                              <w:fldChar w:fldCharType="separate"/>
                            </w:r>
                            <w:r w:rsidR="00CF2117">
                              <w:rPr>
                                <w:noProof/>
                                <w:color w:val="auto"/>
                              </w:rPr>
                              <w:t>10</w:t>
                            </w:r>
                            <w:r w:rsidRPr="00E96239">
                              <w:rPr>
                                <w:color w:val="auto"/>
                              </w:rPr>
                              <w:fldChar w:fldCharType="end"/>
                            </w:r>
                            <w:r w:rsidRPr="00E96239">
                              <w:rPr>
                                <w:color w:val="auto"/>
                              </w:rPr>
                              <w:t xml:space="preserve"> -Documento común (CCO)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7AC68" id="Cuadro de texto 14" o:spid="_x0000_s1033" type="#_x0000_t202" style="position:absolute;left:0;text-align:left;margin-left:0;margin-top:344.7pt;width:436.5pt;height:.05pt;z-index:-251627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" stroked="f">
                <v:textbox style="mso-fit-shape-to-text:t" inset="0,0,0,0">
                  <w:txbxContent>
                    <w:p w14:paraId="3F6BD3F7" w14:textId="2AA76821" w:rsidR="00E96239" w:rsidRPr="00E96239" w:rsidRDefault="00E96239" w:rsidP="00E96239">
                      <w:pPr>
                        <w:pStyle w:val="Descripcin"/>
                        <w:rPr>
                          <w:noProof/>
                          <w:color w:val="auto"/>
                        </w:rPr>
                      </w:pPr>
                      <w:r w:rsidRPr="00E96239">
                        <w:rPr>
                          <w:color w:val="auto"/>
                        </w:rPr>
                        <w:t xml:space="preserve">Ilustración </w:t>
                      </w:r>
                      <w:r w:rsidRPr="00E96239">
                        <w:rPr>
                          <w:color w:val="auto"/>
                        </w:rPr>
                        <w:fldChar w:fldCharType="begin"/>
                      </w:r>
                      <w:r w:rsidRPr="00E96239">
                        <w:rPr>
                          <w:color w:val="auto"/>
                        </w:rPr>
                        <w:instrText xml:space="preserve"> SEQ Ilustración \* ARABIC </w:instrText>
                      </w:r>
                      <w:r w:rsidRPr="00E96239">
                        <w:rPr>
                          <w:color w:val="auto"/>
                        </w:rPr>
                        <w:fldChar w:fldCharType="separate"/>
                      </w:r>
                      <w:r w:rsidR="00CF2117">
                        <w:rPr>
                          <w:noProof/>
                          <w:color w:val="auto"/>
                        </w:rPr>
                        <w:t>10</w:t>
                      </w:r>
                      <w:r w:rsidRPr="00E96239">
                        <w:rPr>
                          <w:color w:val="auto"/>
                        </w:rPr>
                        <w:fldChar w:fldCharType="end"/>
                      </w:r>
                      <w:r w:rsidRPr="00E96239">
                        <w:rPr>
                          <w:color w:val="auto"/>
                        </w:rPr>
                        <w:t xml:space="preserve"> -Documento común (CCO)</w:t>
                      </w:r>
                    </w:p>
                  </w:txbxContent>
                </v:textbox>
                <w10:wrap type="tight" anchorx="margin"/>
              </v:shape>
            </w:pict>
          </mc:Fallback>
        </mc:AlternateContent>
      </w:r>
      <w:r>
        <w:rPr>
          <w:noProof/>
        </w:rPr>
        <w:drawing>
          <wp:anchor distT="0" distB="0" distL="114300" distR="114300" simplePos="0" relativeHeight="251686912" behindDoc="1" locked="0" layoutInCell="1" allowOverlap="1" wp14:anchorId="620BE06B" wp14:editId="37163B38">
            <wp:simplePos x="0" y="0"/>
            <wp:positionH relativeFrom="margin">
              <wp:posOffset>14044</wp:posOffset>
            </wp:positionH>
            <wp:positionV relativeFrom="paragraph">
              <wp:posOffset>2567644</wp:posOffset>
            </wp:positionV>
            <wp:extent cx="5543550" cy="1885950"/>
            <wp:effectExtent l="0" t="0" r="0" b="2540"/>
            <wp:wrapTight wrapText="bothSides">
              <wp:wrapPolygon edited="0">
                <wp:start x="0" y="0"/>
                <wp:lineTo x="0" y="21382"/>
                <wp:lineTo x="21526" y="21382"/>
                <wp:lineTo x="21526"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9165" t="41943" r="6992" b="7061"/>
                    <a:stretch/>
                  </pic:blipFill>
                  <pic:spPr bwMode="auto">
                    <a:xfrm>
                      <a:off x="0" y="0"/>
                      <a:ext cx="554355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EBECCF7" wp14:editId="48C9C9B1">
            <wp:extent cx="5566460" cy="255270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165" t="23537" r="6823" b="7966"/>
                    <a:stretch/>
                  </pic:blipFill>
                  <pic:spPr bwMode="auto">
                    <a:xfrm>
                      <a:off x="0" y="0"/>
                      <a:ext cx="5566460" cy="2552700"/>
                    </a:xfrm>
                    <a:prstGeom prst="rect">
                      <a:avLst/>
                    </a:prstGeom>
                    <a:ln>
                      <a:noFill/>
                    </a:ln>
                    <a:extLst>
                      <a:ext uri="{53640926-AAD7-44D8-BBD7-CCE9431645EC}">
                        <a14:shadowObscured xmlns:a14="http://schemas.microsoft.com/office/drawing/2010/main"/>
                      </a:ext>
                    </a:extLst>
                  </pic:spPr>
                </pic:pic>
              </a:graphicData>
            </a:graphic>
          </wp:inline>
        </w:drawing>
      </w:r>
    </w:p>
    <w:p w14:paraId="4928F772" w14:textId="31A60827" w:rsidR="00E96239" w:rsidRDefault="00E96239" w:rsidP="0041314F">
      <w:pPr>
        <w:jc w:val="both"/>
        <w:rPr>
          <w:rFonts w:ascii="Times New Roman" w:hAnsi="Times New Roman" w:cs="Times New Roman"/>
          <w:sz w:val="24"/>
          <w:szCs w:val="24"/>
        </w:rPr>
      </w:pPr>
    </w:p>
    <w:p w14:paraId="6CD07BFB" w14:textId="77777777" w:rsidR="006A7E97" w:rsidRDefault="006A7E97" w:rsidP="006A7E97">
      <w:pPr>
        <w:keepNext/>
        <w:jc w:val="both"/>
      </w:pPr>
      <w:r>
        <w:rPr>
          <w:noProof/>
        </w:rPr>
        <w:lastRenderedPageBreak/>
        <w:drawing>
          <wp:inline distT="0" distB="0" distL="0" distR="0" wp14:anchorId="7B7D3DB7" wp14:editId="16873189">
            <wp:extent cx="5875410" cy="23717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752" t="24743" r="2749" b="8871"/>
                    <a:stretch/>
                  </pic:blipFill>
                  <pic:spPr bwMode="auto">
                    <a:xfrm>
                      <a:off x="0" y="0"/>
                      <a:ext cx="5875410" cy="2371725"/>
                    </a:xfrm>
                    <a:prstGeom prst="rect">
                      <a:avLst/>
                    </a:prstGeom>
                    <a:ln>
                      <a:noFill/>
                    </a:ln>
                    <a:extLst>
                      <a:ext uri="{53640926-AAD7-44D8-BBD7-CCE9431645EC}">
                        <a14:shadowObscured xmlns:a14="http://schemas.microsoft.com/office/drawing/2010/main"/>
                      </a:ext>
                    </a:extLst>
                  </pic:spPr>
                </pic:pic>
              </a:graphicData>
            </a:graphic>
          </wp:inline>
        </w:drawing>
      </w:r>
    </w:p>
    <w:p w14:paraId="2B917287" w14:textId="09F3B23F" w:rsidR="00E96239" w:rsidRPr="006A7E97" w:rsidRDefault="006A7E97" w:rsidP="006A7E97">
      <w:pPr>
        <w:pStyle w:val="Descripcin"/>
        <w:jc w:val="both"/>
        <w:rPr>
          <w:rFonts w:ascii="Times New Roman" w:hAnsi="Times New Roman" w:cs="Times New Roman"/>
          <w:color w:val="auto"/>
          <w:sz w:val="24"/>
          <w:szCs w:val="24"/>
        </w:rPr>
      </w:pPr>
      <w:r w:rsidRPr="006A7E97">
        <w:rPr>
          <w:color w:val="auto"/>
        </w:rPr>
        <w:t xml:space="preserve">Ilustración </w:t>
      </w:r>
      <w:r w:rsidRPr="006A7E97">
        <w:rPr>
          <w:color w:val="auto"/>
        </w:rPr>
        <w:fldChar w:fldCharType="begin"/>
      </w:r>
      <w:r w:rsidRPr="006A7E97">
        <w:rPr>
          <w:color w:val="auto"/>
        </w:rPr>
        <w:instrText xml:space="preserve"> SEQ Ilustración \* ARABIC </w:instrText>
      </w:r>
      <w:r w:rsidRPr="006A7E97">
        <w:rPr>
          <w:color w:val="auto"/>
        </w:rPr>
        <w:fldChar w:fldCharType="separate"/>
      </w:r>
      <w:r w:rsidR="00CF2117">
        <w:rPr>
          <w:noProof/>
          <w:color w:val="auto"/>
        </w:rPr>
        <w:t>11</w:t>
      </w:r>
      <w:r w:rsidRPr="006A7E97">
        <w:rPr>
          <w:color w:val="auto"/>
        </w:rPr>
        <w:fldChar w:fldCharType="end"/>
      </w:r>
      <w:r w:rsidRPr="006A7E97">
        <w:rPr>
          <w:color w:val="auto"/>
        </w:rPr>
        <w:t xml:space="preserve"> </w:t>
      </w:r>
      <w:r w:rsidR="0042611A">
        <w:rPr>
          <w:color w:val="auto"/>
        </w:rPr>
        <w:t>–</w:t>
      </w:r>
      <w:r w:rsidRPr="006A7E97">
        <w:rPr>
          <w:color w:val="auto"/>
        </w:rPr>
        <w:t xml:space="preserve"> Documento común anulado (SEC)</w:t>
      </w:r>
    </w:p>
    <w:p w14:paraId="22FB27AF" w14:textId="2586DAC3" w:rsidR="00952CFA" w:rsidRDefault="006A7E97" w:rsidP="0041314F">
      <w:pPr>
        <w:jc w:val="both"/>
        <w:rPr>
          <w:rFonts w:ascii="Times New Roman" w:hAnsi="Times New Roman" w:cs="Times New Roman"/>
          <w:sz w:val="24"/>
          <w:szCs w:val="24"/>
        </w:rPr>
      </w:pPr>
      <w:r>
        <w:rPr>
          <w:rFonts w:ascii="Times New Roman" w:hAnsi="Times New Roman" w:cs="Times New Roman"/>
          <w:sz w:val="24"/>
          <w:szCs w:val="24"/>
        </w:rPr>
        <w:tab/>
        <w:t xml:space="preserve">Sobre el diseño y desarrollo de siete aplicaciones que conviven en un mismo ecosistema, se </w:t>
      </w:r>
      <w:r w:rsidR="00B534BB">
        <w:rPr>
          <w:rFonts w:ascii="Times New Roman" w:hAnsi="Times New Roman" w:cs="Times New Roman"/>
          <w:sz w:val="24"/>
          <w:szCs w:val="24"/>
        </w:rPr>
        <w:t>logró</w:t>
      </w:r>
      <w:r>
        <w:rPr>
          <w:rFonts w:ascii="Times New Roman" w:hAnsi="Times New Roman" w:cs="Times New Roman"/>
          <w:sz w:val="24"/>
          <w:szCs w:val="24"/>
        </w:rPr>
        <w:t xml:space="preserve"> desarrollar todas las aplicaciones propuestas y repartirlas con sus respectivos usuarios todo esto en el ambiente de </w:t>
      </w:r>
      <w:r w:rsidR="00B534BB">
        <w:rPr>
          <w:rFonts w:ascii="Times New Roman" w:hAnsi="Times New Roman" w:cs="Times New Roman"/>
          <w:sz w:val="24"/>
          <w:szCs w:val="24"/>
        </w:rPr>
        <w:t>P</w:t>
      </w:r>
      <w:r>
        <w:rPr>
          <w:rFonts w:ascii="Times New Roman" w:hAnsi="Times New Roman" w:cs="Times New Roman"/>
          <w:sz w:val="24"/>
          <w:szCs w:val="24"/>
        </w:rPr>
        <w:t xml:space="preserve">ower </w:t>
      </w:r>
      <w:r w:rsidR="00B534BB">
        <w:rPr>
          <w:rFonts w:ascii="Times New Roman" w:hAnsi="Times New Roman" w:cs="Times New Roman"/>
          <w:sz w:val="24"/>
          <w:szCs w:val="24"/>
        </w:rPr>
        <w:t>A</w:t>
      </w:r>
      <w:r>
        <w:rPr>
          <w:rFonts w:ascii="Times New Roman" w:hAnsi="Times New Roman" w:cs="Times New Roman"/>
          <w:sz w:val="24"/>
          <w:szCs w:val="24"/>
        </w:rPr>
        <w:t>pps</w:t>
      </w:r>
      <w:r w:rsidR="005270D5">
        <w:rPr>
          <w:rFonts w:ascii="Times New Roman" w:hAnsi="Times New Roman" w:cs="Times New Roman"/>
          <w:sz w:val="24"/>
          <w:szCs w:val="24"/>
        </w:rPr>
        <w:t xml:space="preserve">, se puede apreciar en la </w:t>
      </w:r>
      <w:r w:rsidR="00144FE3">
        <w:rPr>
          <w:rFonts w:ascii="Times New Roman" w:hAnsi="Times New Roman" w:cs="Times New Roman"/>
          <w:sz w:val="24"/>
          <w:szCs w:val="24"/>
        </w:rPr>
        <w:t>ilustración</w:t>
      </w:r>
      <w:r w:rsidR="005270D5">
        <w:rPr>
          <w:rFonts w:ascii="Times New Roman" w:hAnsi="Times New Roman" w:cs="Times New Roman"/>
          <w:sz w:val="24"/>
          <w:szCs w:val="24"/>
        </w:rPr>
        <w:t xml:space="preserve"> 1</w:t>
      </w:r>
      <w:r w:rsidR="00144FE3">
        <w:rPr>
          <w:rFonts w:ascii="Times New Roman" w:hAnsi="Times New Roman" w:cs="Times New Roman"/>
          <w:sz w:val="24"/>
          <w:szCs w:val="24"/>
        </w:rPr>
        <w:t>2</w:t>
      </w:r>
      <w:r w:rsidR="005270D5">
        <w:rPr>
          <w:rFonts w:ascii="Times New Roman" w:hAnsi="Times New Roman" w:cs="Times New Roman"/>
          <w:sz w:val="24"/>
          <w:szCs w:val="24"/>
        </w:rPr>
        <w:t xml:space="preserve"> donde podemos ver un dispositivo móvil el cual tiene una cuenta capaz de entrar a seis de las siete </w:t>
      </w:r>
      <w:commentRangeStart w:id="35"/>
      <w:commentRangeStart w:id="36"/>
      <w:r w:rsidR="005270D5">
        <w:rPr>
          <w:rFonts w:ascii="Times New Roman" w:hAnsi="Times New Roman" w:cs="Times New Roman"/>
          <w:sz w:val="24"/>
          <w:szCs w:val="24"/>
        </w:rPr>
        <w:t>aplicaciones</w:t>
      </w:r>
      <w:commentRangeEnd w:id="35"/>
      <w:r w:rsidR="00B534BB">
        <w:rPr>
          <w:rStyle w:val="Refdecomentario"/>
        </w:rPr>
        <w:commentReference w:id="35"/>
      </w:r>
      <w:commentRangeEnd w:id="36"/>
      <w:r w:rsidR="00144FE3">
        <w:rPr>
          <w:rStyle w:val="Refdecomentario"/>
        </w:rPr>
        <w:commentReference w:id="36"/>
      </w:r>
      <w:r w:rsidR="005270D5">
        <w:rPr>
          <w:rFonts w:ascii="Times New Roman" w:hAnsi="Times New Roman" w:cs="Times New Roman"/>
          <w:sz w:val="24"/>
          <w:szCs w:val="24"/>
        </w:rPr>
        <w:t xml:space="preserve">. </w:t>
      </w:r>
    </w:p>
    <w:p w14:paraId="746153BF" w14:textId="77777777" w:rsidR="00952CFA" w:rsidRDefault="00952CFA" w:rsidP="00952CFA">
      <w:pPr>
        <w:pStyle w:val="Descripcin"/>
        <w:jc w:val="center"/>
        <w:rPr>
          <w:color w:val="auto"/>
        </w:rPr>
      </w:pPr>
      <w:r>
        <w:rPr>
          <w:rFonts w:ascii="Times New Roman" w:hAnsi="Times New Roman" w:cs="Times New Roman"/>
          <w:noProof/>
          <w:sz w:val="24"/>
          <w:szCs w:val="24"/>
        </w:rPr>
        <w:drawing>
          <wp:inline distT="0" distB="0" distL="0" distR="0" wp14:anchorId="2A5D249C" wp14:editId="68920881">
            <wp:extent cx="2389794" cy="38484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733"/>
                    <a:stretch/>
                  </pic:blipFill>
                  <pic:spPr bwMode="auto">
                    <a:xfrm>
                      <a:off x="0" y="0"/>
                      <a:ext cx="2415609" cy="3889997"/>
                    </a:xfrm>
                    <a:prstGeom prst="rect">
                      <a:avLst/>
                    </a:prstGeom>
                    <a:noFill/>
                    <a:ln>
                      <a:noFill/>
                    </a:ln>
                    <a:extLst>
                      <a:ext uri="{53640926-AAD7-44D8-BBD7-CCE9431645EC}">
                        <a14:shadowObscured xmlns:a14="http://schemas.microsoft.com/office/drawing/2010/main"/>
                      </a:ext>
                    </a:extLst>
                  </pic:spPr>
                </pic:pic>
              </a:graphicData>
            </a:graphic>
          </wp:inline>
        </w:drawing>
      </w:r>
      <w:r w:rsidRPr="00952CFA">
        <w:rPr>
          <w:color w:val="auto"/>
        </w:rPr>
        <w:t xml:space="preserve"> </w:t>
      </w:r>
    </w:p>
    <w:p w14:paraId="172292A2" w14:textId="7B1B4485" w:rsidR="00952CFA" w:rsidRDefault="00952CFA" w:rsidP="00934144">
      <w:pPr>
        <w:pStyle w:val="Descripcin"/>
        <w:jc w:val="center"/>
        <w:rPr>
          <w:color w:val="auto"/>
        </w:rPr>
      </w:pPr>
      <w:r w:rsidRPr="005270D5">
        <w:rPr>
          <w:color w:val="auto"/>
        </w:rPr>
        <w:t xml:space="preserve">Ilustración </w:t>
      </w:r>
      <w:r w:rsidRPr="005270D5">
        <w:rPr>
          <w:color w:val="auto"/>
        </w:rPr>
        <w:fldChar w:fldCharType="begin"/>
      </w:r>
      <w:r w:rsidRPr="005270D5">
        <w:rPr>
          <w:color w:val="auto"/>
        </w:rPr>
        <w:instrText xml:space="preserve"> SEQ Ilustración \* ARABIC </w:instrText>
      </w:r>
      <w:r w:rsidRPr="005270D5">
        <w:rPr>
          <w:color w:val="auto"/>
        </w:rPr>
        <w:fldChar w:fldCharType="separate"/>
      </w:r>
      <w:r w:rsidR="00CF2117">
        <w:rPr>
          <w:noProof/>
          <w:color w:val="auto"/>
        </w:rPr>
        <w:t>12</w:t>
      </w:r>
      <w:r w:rsidRPr="005270D5">
        <w:rPr>
          <w:color w:val="auto"/>
        </w:rPr>
        <w:fldChar w:fldCharType="end"/>
      </w:r>
      <w:r w:rsidRPr="005270D5">
        <w:rPr>
          <w:color w:val="auto"/>
        </w:rPr>
        <w:t xml:space="preserve"> </w:t>
      </w:r>
      <w:r>
        <w:rPr>
          <w:color w:val="auto"/>
        </w:rPr>
        <w:t>–</w:t>
      </w:r>
      <w:r w:rsidRPr="005270D5">
        <w:rPr>
          <w:color w:val="auto"/>
        </w:rPr>
        <w:t xml:space="preserve"> Menú de acceso a las aplicaciones (interfaz móvil)</w:t>
      </w:r>
    </w:p>
    <w:p w14:paraId="75965482" w14:textId="39C8942D" w:rsidR="00CF2117" w:rsidRDefault="00CF120F" w:rsidP="00CF2117">
      <w:pPr>
        <w:keepNext/>
        <w:jc w:val="center"/>
      </w:pPr>
      <w:r w:rsidRPr="00CF120F">
        <w:rPr>
          <w:noProof/>
        </w:rPr>
        <w:lastRenderedPageBreak/>
        <mc:AlternateContent>
          <mc:Choice Requires="wps">
            <w:drawing>
              <wp:anchor distT="0" distB="0" distL="114300" distR="114300" simplePos="0" relativeHeight="251697152" behindDoc="0" locked="0" layoutInCell="1" allowOverlap="1" wp14:anchorId="7199C6B2" wp14:editId="78C72E7D">
                <wp:simplePos x="0" y="0"/>
                <wp:positionH relativeFrom="margin">
                  <wp:posOffset>3804091</wp:posOffset>
                </wp:positionH>
                <wp:positionV relativeFrom="paragraph">
                  <wp:posOffset>3100871</wp:posOffset>
                </wp:positionV>
                <wp:extent cx="1725295" cy="389255"/>
                <wp:effectExtent l="0" t="0" r="27305" b="10795"/>
                <wp:wrapNone/>
                <wp:docPr id="38" name="Cuadro de texto 38"/>
                <wp:cNvGraphicFramePr/>
                <a:graphic xmlns:a="http://schemas.openxmlformats.org/drawingml/2006/main">
                  <a:graphicData uri="http://schemas.microsoft.com/office/word/2010/wordprocessingShape">
                    <wps:wsp>
                      <wps:cNvSpPr txBox="1"/>
                      <wps:spPr>
                        <a:xfrm>
                          <a:off x="0" y="0"/>
                          <a:ext cx="1725295" cy="389255"/>
                        </a:xfrm>
                        <a:prstGeom prst="rect">
                          <a:avLst/>
                        </a:prstGeom>
                        <a:solidFill>
                          <a:sysClr val="window" lastClr="FFFFFF"/>
                        </a:solidFill>
                        <a:ln w="6350">
                          <a:solidFill>
                            <a:sysClr val="window" lastClr="FFFFFF"/>
                          </a:solidFill>
                        </a:ln>
                      </wps:spPr>
                      <wps:txbx>
                        <w:txbxContent>
                          <w:p w14:paraId="033E2CAA" w14:textId="2058A35C" w:rsidR="00CF120F" w:rsidRPr="00CF120F" w:rsidRDefault="00CF120F" w:rsidP="00CF120F">
                            <w:pPr>
                              <w:rPr>
                                <w:sz w:val="18"/>
                                <w:szCs w:val="18"/>
                              </w:rPr>
                            </w:pPr>
                            <w:r>
                              <w:rPr>
                                <w:sz w:val="18"/>
                                <w:szCs w:val="18"/>
                              </w:rPr>
                              <w:t>Ilustración 1</w:t>
                            </w:r>
                            <w:r>
                              <w:rPr>
                                <w:sz w:val="18"/>
                                <w:szCs w:val="18"/>
                              </w:rPr>
                              <w:t>5</w:t>
                            </w:r>
                            <w:r>
                              <w:rPr>
                                <w:sz w:val="18"/>
                                <w:szCs w:val="18"/>
                              </w:rPr>
                              <w:t xml:space="preserve"> </w:t>
                            </w:r>
                            <w:r w:rsidRPr="00CF120F">
                              <w:rPr>
                                <w:sz w:val="18"/>
                                <w:szCs w:val="18"/>
                              </w:rPr>
                              <w:t>– Pantalla final de la aplicación de Manto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99C6B2" id="Cuadro de texto 38" o:spid="_x0000_s1034" type="#_x0000_t202" style="position:absolute;left:0;text-align:left;margin-left:299.55pt;margin-top:244.15pt;width:135.85pt;height:30.6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" fillcolor="window" strokecolor="window" strokeweight=".5pt">
                <v:textbox>
                  <w:txbxContent>
                    <w:p w14:paraId="033E2CAA" w14:textId="2058A35C" w:rsidR="00CF120F" w:rsidRPr="00CF120F" w:rsidRDefault="00CF120F" w:rsidP="00CF120F">
                      <w:pPr>
                        <w:rPr>
                          <w:sz w:val="18"/>
                          <w:szCs w:val="18"/>
                        </w:rPr>
                      </w:pPr>
                      <w:r>
                        <w:rPr>
                          <w:sz w:val="18"/>
                          <w:szCs w:val="18"/>
                        </w:rPr>
                        <w:t>Ilustración 1</w:t>
                      </w:r>
                      <w:r>
                        <w:rPr>
                          <w:sz w:val="18"/>
                          <w:szCs w:val="18"/>
                        </w:rPr>
                        <w:t>5</w:t>
                      </w:r>
                      <w:r>
                        <w:rPr>
                          <w:sz w:val="18"/>
                          <w:szCs w:val="18"/>
                        </w:rPr>
                        <w:t xml:space="preserve"> </w:t>
                      </w:r>
                      <w:r w:rsidRPr="00CF120F">
                        <w:rPr>
                          <w:sz w:val="18"/>
                          <w:szCs w:val="18"/>
                        </w:rPr>
                        <w:t>– Pantalla final de la aplicación de Manto</w:t>
                      </w:r>
                    </w:p>
                  </w:txbxContent>
                </v:textbox>
                <w10:wrap anchorx="margin"/>
              </v:shape>
            </w:pict>
          </mc:Fallback>
        </mc:AlternateContent>
      </w:r>
      <w:r w:rsidRPr="00CF120F">
        <w:rPr>
          <w:noProof/>
        </w:rPr>
        <mc:AlternateContent>
          <mc:Choice Requires="wps">
            <w:drawing>
              <wp:anchor distT="0" distB="0" distL="114300" distR="114300" simplePos="0" relativeHeight="251695104" behindDoc="1" locked="0" layoutInCell="1" allowOverlap="1" wp14:anchorId="31969B57" wp14:editId="018A5A5B">
                <wp:simplePos x="0" y="0"/>
                <wp:positionH relativeFrom="margin">
                  <wp:align>center</wp:align>
                </wp:positionH>
                <wp:positionV relativeFrom="paragraph">
                  <wp:posOffset>3094190</wp:posOffset>
                </wp:positionV>
                <wp:extent cx="1725433" cy="389614"/>
                <wp:effectExtent l="0" t="0" r="27305" b="10795"/>
                <wp:wrapTight wrapText="bothSides">
                  <wp:wrapPolygon edited="0">
                    <wp:start x="0" y="0"/>
                    <wp:lineTo x="0" y="21142"/>
                    <wp:lineTo x="21703" y="21142"/>
                    <wp:lineTo x="21703" y="0"/>
                    <wp:lineTo x="0" y="0"/>
                  </wp:wrapPolygon>
                </wp:wrapTight>
                <wp:docPr id="37" name="Cuadro de texto 37"/>
                <wp:cNvGraphicFramePr/>
                <a:graphic xmlns:a="http://schemas.openxmlformats.org/drawingml/2006/main">
                  <a:graphicData uri="http://schemas.microsoft.com/office/word/2010/wordprocessingShape">
                    <wps:wsp>
                      <wps:cNvSpPr txBox="1"/>
                      <wps:spPr>
                        <a:xfrm>
                          <a:off x="0" y="0"/>
                          <a:ext cx="1725433" cy="389614"/>
                        </a:xfrm>
                        <a:prstGeom prst="rect">
                          <a:avLst/>
                        </a:prstGeom>
                        <a:solidFill>
                          <a:sysClr val="window" lastClr="FFFFFF"/>
                        </a:solidFill>
                        <a:ln w="6350">
                          <a:solidFill>
                            <a:sysClr val="window" lastClr="FFFFFF"/>
                          </a:solidFill>
                        </a:ln>
                      </wps:spPr>
                      <wps:txbx>
                        <w:txbxContent>
                          <w:p w14:paraId="0BDE1FDE" w14:textId="634EE688" w:rsidR="00CF120F" w:rsidRPr="00CF120F" w:rsidRDefault="00CF120F" w:rsidP="00CF120F">
                            <w:pPr>
                              <w:rPr>
                                <w:sz w:val="18"/>
                                <w:szCs w:val="18"/>
                              </w:rPr>
                            </w:pPr>
                            <w:r>
                              <w:rPr>
                                <w:sz w:val="18"/>
                                <w:szCs w:val="18"/>
                              </w:rPr>
                              <w:t>Ilustración 1</w:t>
                            </w:r>
                            <w:r>
                              <w:rPr>
                                <w:sz w:val="18"/>
                                <w:szCs w:val="18"/>
                              </w:rPr>
                              <w:t>4</w:t>
                            </w:r>
                            <w:r>
                              <w:rPr>
                                <w:sz w:val="18"/>
                                <w:szCs w:val="18"/>
                              </w:rPr>
                              <w:t xml:space="preserve"> </w:t>
                            </w:r>
                            <w:r w:rsidRPr="00CF120F">
                              <w:rPr>
                                <w:sz w:val="18"/>
                                <w:szCs w:val="18"/>
                              </w:rPr>
                              <w:t>– Pantalla de selección de servicio de PXS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69B57" id="Cuadro de texto 37" o:spid="_x0000_s1035" type="#_x0000_t202" style="position:absolute;left:0;text-align:left;margin-left:0;margin-top:243.65pt;width:135.85pt;height:30.7pt;z-index:-2516213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" fillcolor="window" strokecolor="window" strokeweight=".5pt">
                <v:textbox>
                  <w:txbxContent>
                    <w:p w14:paraId="0BDE1FDE" w14:textId="634EE688" w:rsidR="00CF120F" w:rsidRPr="00CF120F" w:rsidRDefault="00CF120F" w:rsidP="00CF120F">
                      <w:pPr>
                        <w:rPr>
                          <w:sz w:val="18"/>
                          <w:szCs w:val="18"/>
                        </w:rPr>
                      </w:pPr>
                      <w:r>
                        <w:rPr>
                          <w:sz w:val="18"/>
                          <w:szCs w:val="18"/>
                        </w:rPr>
                        <w:t>Ilustración 1</w:t>
                      </w:r>
                      <w:r>
                        <w:rPr>
                          <w:sz w:val="18"/>
                          <w:szCs w:val="18"/>
                        </w:rPr>
                        <w:t>4</w:t>
                      </w:r>
                      <w:r>
                        <w:rPr>
                          <w:sz w:val="18"/>
                          <w:szCs w:val="18"/>
                        </w:rPr>
                        <w:t xml:space="preserve"> </w:t>
                      </w:r>
                      <w:r w:rsidRPr="00CF120F">
                        <w:rPr>
                          <w:sz w:val="18"/>
                          <w:szCs w:val="18"/>
                        </w:rPr>
                        <w:t>– Pantalla de selección de servicio de PXS</w:t>
                      </w:r>
                    </w:p>
                  </w:txbxContent>
                </v:textbox>
                <w10:wrap type="tight" anchorx="margin"/>
              </v:shape>
            </w:pict>
          </mc:Fallback>
        </mc:AlternateContent>
      </w:r>
      <w:r w:rsidR="00CF2117">
        <w:rPr>
          <w:noProof/>
        </w:rPr>
        <mc:AlternateContent>
          <mc:Choice Requires="wps">
            <w:drawing>
              <wp:anchor distT="0" distB="0" distL="114300" distR="114300" simplePos="0" relativeHeight="251693056" behindDoc="0" locked="0" layoutInCell="1" allowOverlap="1" wp14:anchorId="0D26BA7F" wp14:editId="4864DE9E">
                <wp:simplePos x="0" y="0"/>
                <wp:positionH relativeFrom="column">
                  <wp:posOffset>242432</wp:posOffset>
                </wp:positionH>
                <wp:positionV relativeFrom="paragraph">
                  <wp:posOffset>3101009</wp:posOffset>
                </wp:positionV>
                <wp:extent cx="1725433" cy="389614"/>
                <wp:effectExtent l="0" t="0" r="27305" b="10795"/>
                <wp:wrapNone/>
                <wp:docPr id="36" name="Cuadro de texto 36"/>
                <wp:cNvGraphicFramePr/>
                <a:graphic xmlns:a="http://schemas.openxmlformats.org/drawingml/2006/main">
                  <a:graphicData uri="http://schemas.microsoft.com/office/word/2010/wordprocessingShape">
                    <wps:wsp>
                      <wps:cNvSpPr txBox="1"/>
                      <wps:spPr>
                        <a:xfrm>
                          <a:off x="0" y="0"/>
                          <a:ext cx="1725433" cy="389614"/>
                        </a:xfrm>
                        <a:prstGeom prst="rect">
                          <a:avLst/>
                        </a:prstGeom>
                        <a:solidFill>
                          <a:schemeClr val="bg1"/>
                        </a:solidFill>
                        <a:ln w="6350">
                          <a:solidFill>
                            <a:schemeClr val="bg1"/>
                          </a:solidFill>
                        </a:ln>
                      </wps:spPr>
                      <wps:txbx>
                        <w:txbxContent>
                          <w:p w14:paraId="3668C0EC" w14:textId="2240D6ED" w:rsidR="00CF2117" w:rsidRPr="00CF120F" w:rsidRDefault="00CF120F">
                            <w:pPr>
                              <w:rPr>
                                <w:sz w:val="18"/>
                                <w:szCs w:val="18"/>
                              </w:rPr>
                            </w:pPr>
                            <w:r>
                              <w:rPr>
                                <w:sz w:val="18"/>
                                <w:szCs w:val="18"/>
                              </w:rPr>
                              <w:t xml:space="preserve">Ilustración 13 </w:t>
                            </w:r>
                            <w:r w:rsidRPr="00CF120F">
                              <w:rPr>
                                <w:sz w:val="18"/>
                                <w:szCs w:val="18"/>
                              </w:rPr>
                              <w:t xml:space="preserve">– Pantalla de </w:t>
                            </w:r>
                            <w:r>
                              <w:rPr>
                                <w:sz w:val="18"/>
                                <w:szCs w:val="18"/>
                              </w:rPr>
                              <w:t>inicio aplicación de FBO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6BA7F" id="Cuadro de texto 36" o:spid="_x0000_s1036" type="#_x0000_t202" style="position:absolute;left:0;text-align:left;margin-left:19.1pt;margin-top:244.15pt;width:135.85pt;height:30.7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" fillcolor="white [3212]" strokecolor="white [3212]" strokeweight=".5pt">
                <v:textbox>
                  <w:txbxContent>
                    <w:p w14:paraId="3668C0EC" w14:textId="2240D6ED" w:rsidR="00CF2117" w:rsidRPr="00CF120F" w:rsidRDefault="00CF120F">
                      <w:pPr>
                        <w:rPr>
                          <w:sz w:val="18"/>
                          <w:szCs w:val="18"/>
                        </w:rPr>
                      </w:pPr>
                      <w:r>
                        <w:rPr>
                          <w:sz w:val="18"/>
                          <w:szCs w:val="18"/>
                        </w:rPr>
                        <w:t xml:space="preserve">Ilustración 13 </w:t>
                      </w:r>
                      <w:r w:rsidRPr="00CF120F">
                        <w:rPr>
                          <w:sz w:val="18"/>
                          <w:szCs w:val="18"/>
                        </w:rPr>
                        <w:t xml:space="preserve">– Pantalla de </w:t>
                      </w:r>
                      <w:r>
                        <w:rPr>
                          <w:sz w:val="18"/>
                          <w:szCs w:val="18"/>
                        </w:rPr>
                        <w:t>inicio aplicación de FBO</w:t>
                      </w:r>
                    </w:p>
                  </w:txbxContent>
                </v:textbox>
              </v:shape>
            </w:pict>
          </mc:Fallback>
        </mc:AlternateContent>
      </w:r>
      <w:r w:rsidR="00934144">
        <w:rPr>
          <w:noProof/>
        </w:rPr>
        <w:drawing>
          <wp:inline distT="0" distB="0" distL="0" distR="0" wp14:anchorId="1A485D07" wp14:editId="0126B1B9">
            <wp:extent cx="1725433" cy="3067437"/>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39944" cy="3093234"/>
                    </a:xfrm>
                    <a:prstGeom prst="rect">
                      <a:avLst/>
                    </a:prstGeom>
                    <a:noFill/>
                  </pic:spPr>
                </pic:pic>
              </a:graphicData>
            </a:graphic>
          </wp:inline>
        </w:drawing>
      </w:r>
      <w:r w:rsidR="00CF2117">
        <w:t xml:space="preserve"> </w:t>
      </w:r>
      <w:r w:rsidR="00CF2117">
        <w:rPr>
          <w:noProof/>
        </w:rPr>
        <w:drawing>
          <wp:inline distT="0" distB="0" distL="0" distR="0" wp14:anchorId="61774262" wp14:editId="728B5485">
            <wp:extent cx="1725433" cy="3067437"/>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49675" cy="3110534"/>
                    </a:xfrm>
                    <a:prstGeom prst="rect">
                      <a:avLst/>
                    </a:prstGeom>
                    <a:noFill/>
                  </pic:spPr>
                </pic:pic>
              </a:graphicData>
            </a:graphic>
          </wp:inline>
        </w:drawing>
      </w:r>
      <w:r w:rsidR="00CF2117" w:rsidRPr="00CF2117">
        <w:t xml:space="preserve"> </w:t>
      </w:r>
      <w:r w:rsidR="00CF2117">
        <w:rPr>
          <w:noProof/>
        </w:rPr>
        <w:drawing>
          <wp:inline distT="0" distB="0" distL="0" distR="0" wp14:anchorId="2F966144" wp14:editId="107BF97E">
            <wp:extent cx="1717482" cy="30533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29652" cy="3074936"/>
                    </a:xfrm>
                    <a:prstGeom prst="rect">
                      <a:avLst/>
                    </a:prstGeom>
                    <a:noFill/>
                  </pic:spPr>
                </pic:pic>
              </a:graphicData>
            </a:graphic>
          </wp:inline>
        </w:drawing>
      </w:r>
    </w:p>
    <w:p w14:paraId="53C24CB1" w14:textId="2D4F142D" w:rsidR="00CF120F" w:rsidRDefault="00CF120F" w:rsidP="00075C89">
      <w:pPr>
        <w:jc w:val="both"/>
      </w:pPr>
    </w:p>
    <w:p w14:paraId="4DC5C2C9" w14:textId="77777777" w:rsidR="00CF120F" w:rsidRDefault="00CF120F" w:rsidP="00075C89">
      <w:pPr>
        <w:jc w:val="both"/>
      </w:pPr>
    </w:p>
    <w:p w14:paraId="12F717CC" w14:textId="29C3B34D" w:rsidR="005270D5" w:rsidRDefault="000A73B1" w:rsidP="00075C89">
      <w:pPr>
        <w:jc w:val="both"/>
      </w:pPr>
      <w:r>
        <w:tab/>
        <w:t xml:space="preserve">Sobre la creación de una interfaz capaz de simplificar el proceso de llenado de </w:t>
      </w:r>
      <w:r w:rsidR="00CF2117">
        <w:t>órdenes</w:t>
      </w:r>
      <w:r>
        <w:t xml:space="preserve"> de servicios, se pudo observar que los usuarios no tuvieron problemas con el uso de la aplicación y que la interfaz fue capaz de ser lo suficientemente intuitiva para no cambiar drásticamente su forma de trabajar</w:t>
      </w:r>
      <w:r w:rsidR="00075C89">
        <w:t>, pues la cantidad de documentos generados hasta este punto es bastante buena y es mayor que la cantidad de documentos anulados</w:t>
      </w:r>
      <w:r w:rsidR="00DE1821">
        <w:t xml:space="preserve"> generados</w:t>
      </w:r>
      <w:r w:rsidR="00075C89">
        <w:t xml:space="preserve">, eso quiere decir que los colaboradores no se están equivocando mucho mientras usan la aplicación, esos datos se pueden consultar en </w:t>
      </w:r>
      <w:r w:rsidR="00DE1821">
        <w:t>el cuadro</w:t>
      </w:r>
      <w:r w:rsidR="00075C89">
        <w:t xml:space="preserve"> 1</w:t>
      </w:r>
      <w:r w:rsidR="00DE1821">
        <w:t xml:space="preserve"> y cuadro 2</w:t>
      </w:r>
      <w:r w:rsidR="00075C89">
        <w:t xml:space="preserve">. </w:t>
      </w:r>
    </w:p>
    <w:tbl>
      <w:tblPr>
        <w:tblStyle w:val="Tablanormal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2943"/>
        <w:gridCol w:w="2943"/>
      </w:tblGrid>
      <w:tr w:rsidR="008D2B9B" w14:paraId="03777EF7" w14:textId="77777777" w:rsidTr="008D2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01162C01" w14:textId="1DE2698A" w:rsidR="008D2B9B" w:rsidRPr="00656DF7" w:rsidRDefault="008D2B9B" w:rsidP="00075C89">
            <w:pPr>
              <w:jc w:val="both"/>
              <w:rPr>
                <w:rFonts w:ascii="Arial" w:hAnsi="Arial" w:cs="Arial"/>
                <w:sz w:val="24"/>
                <w:szCs w:val="24"/>
              </w:rPr>
            </w:pPr>
            <w:r w:rsidRPr="00656DF7">
              <w:rPr>
                <w:rFonts w:ascii="Arial" w:hAnsi="Arial" w:cs="Arial"/>
                <w:sz w:val="24"/>
                <w:szCs w:val="24"/>
              </w:rPr>
              <w:t xml:space="preserve">Departamento </w:t>
            </w:r>
          </w:p>
        </w:tc>
        <w:tc>
          <w:tcPr>
            <w:tcW w:w="2943" w:type="dxa"/>
          </w:tcPr>
          <w:p w14:paraId="4AA2D756" w14:textId="117FFFF3" w:rsidR="008D2B9B" w:rsidRPr="00656DF7" w:rsidRDefault="008D2B9B" w:rsidP="008D2B9B">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56DF7">
              <w:rPr>
                <w:rFonts w:ascii="Arial" w:hAnsi="Arial" w:cs="Arial"/>
                <w:sz w:val="24"/>
                <w:szCs w:val="24"/>
              </w:rPr>
              <w:t>Cantidad de documentos generados</w:t>
            </w:r>
          </w:p>
        </w:tc>
        <w:tc>
          <w:tcPr>
            <w:tcW w:w="2943" w:type="dxa"/>
          </w:tcPr>
          <w:p w14:paraId="642BE831" w14:textId="3091D4E7" w:rsidR="008D2B9B" w:rsidRPr="00656DF7" w:rsidRDefault="008D2B9B" w:rsidP="008D2B9B">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56DF7">
              <w:rPr>
                <w:rFonts w:ascii="Arial" w:hAnsi="Arial" w:cs="Arial"/>
                <w:sz w:val="24"/>
                <w:szCs w:val="24"/>
              </w:rPr>
              <w:t>Cantidad de documentos anulados</w:t>
            </w:r>
          </w:p>
        </w:tc>
      </w:tr>
      <w:tr w:rsidR="008D2B9B" w14:paraId="43EB54CA" w14:textId="77777777" w:rsidTr="008D2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1A4E7112" w14:textId="5CC6ECBC" w:rsidR="008D2B9B" w:rsidRPr="00656DF7" w:rsidRDefault="008D2B9B" w:rsidP="00075C89">
            <w:pPr>
              <w:jc w:val="both"/>
              <w:rPr>
                <w:rFonts w:ascii="Arial" w:hAnsi="Arial" w:cs="Arial"/>
                <w:b w:val="0"/>
                <w:bCs w:val="0"/>
                <w:sz w:val="24"/>
                <w:szCs w:val="24"/>
              </w:rPr>
            </w:pPr>
            <w:r w:rsidRPr="00656DF7">
              <w:rPr>
                <w:rFonts w:ascii="Arial" w:hAnsi="Arial" w:cs="Arial"/>
                <w:b w:val="0"/>
                <w:bCs w:val="0"/>
                <w:sz w:val="24"/>
                <w:szCs w:val="24"/>
              </w:rPr>
              <w:t>CCO</w:t>
            </w:r>
          </w:p>
        </w:tc>
        <w:tc>
          <w:tcPr>
            <w:tcW w:w="2943" w:type="dxa"/>
          </w:tcPr>
          <w:p w14:paraId="4E5480E0" w14:textId="11FAF959" w:rsidR="008D2B9B" w:rsidRPr="00656DF7" w:rsidRDefault="008D2B9B" w:rsidP="00075C8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56DF7">
              <w:rPr>
                <w:rFonts w:ascii="Arial" w:hAnsi="Arial" w:cs="Arial"/>
                <w:sz w:val="24"/>
                <w:szCs w:val="24"/>
              </w:rPr>
              <w:t>718</w:t>
            </w:r>
          </w:p>
        </w:tc>
        <w:tc>
          <w:tcPr>
            <w:tcW w:w="2943" w:type="dxa"/>
          </w:tcPr>
          <w:p w14:paraId="1AE0FA34" w14:textId="1DE16EAF" w:rsidR="008D2B9B" w:rsidRPr="00656DF7" w:rsidRDefault="00092EA1" w:rsidP="00075C8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56DF7">
              <w:rPr>
                <w:rFonts w:ascii="Arial" w:hAnsi="Arial" w:cs="Arial"/>
                <w:sz w:val="24"/>
                <w:szCs w:val="24"/>
              </w:rPr>
              <w:t>9</w:t>
            </w:r>
          </w:p>
        </w:tc>
      </w:tr>
      <w:tr w:rsidR="008D2B9B" w14:paraId="52986036" w14:textId="77777777" w:rsidTr="008D2B9B">
        <w:tc>
          <w:tcPr>
            <w:cnfStyle w:val="001000000000" w:firstRow="0" w:lastRow="0" w:firstColumn="1" w:lastColumn="0" w:oddVBand="0" w:evenVBand="0" w:oddHBand="0" w:evenHBand="0" w:firstRowFirstColumn="0" w:firstRowLastColumn="0" w:lastRowFirstColumn="0" w:lastRowLastColumn="0"/>
            <w:tcW w:w="2942" w:type="dxa"/>
          </w:tcPr>
          <w:p w14:paraId="36209031" w14:textId="3043B0AF" w:rsidR="008D2B9B" w:rsidRPr="00656DF7" w:rsidRDefault="008D2B9B" w:rsidP="00075C89">
            <w:pPr>
              <w:jc w:val="both"/>
              <w:rPr>
                <w:rFonts w:ascii="Arial" w:hAnsi="Arial" w:cs="Arial"/>
                <w:b w:val="0"/>
                <w:bCs w:val="0"/>
                <w:sz w:val="24"/>
                <w:szCs w:val="24"/>
              </w:rPr>
            </w:pPr>
            <w:r w:rsidRPr="00656DF7">
              <w:rPr>
                <w:rFonts w:ascii="Arial" w:hAnsi="Arial" w:cs="Arial"/>
                <w:b w:val="0"/>
                <w:bCs w:val="0"/>
                <w:sz w:val="24"/>
                <w:szCs w:val="24"/>
              </w:rPr>
              <w:t>CGO</w:t>
            </w:r>
          </w:p>
        </w:tc>
        <w:tc>
          <w:tcPr>
            <w:tcW w:w="2943" w:type="dxa"/>
          </w:tcPr>
          <w:p w14:paraId="1A48743B" w14:textId="3B1BE3A2" w:rsidR="008D2B9B" w:rsidRPr="00656DF7" w:rsidRDefault="008D2B9B" w:rsidP="00075C8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56DF7">
              <w:rPr>
                <w:rFonts w:ascii="Arial" w:hAnsi="Arial" w:cs="Arial"/>
                <w:sz w:val="24"/>
                <w:szCs w:val="24"/>
              </w:rPr>
              <w:t>641</w:t>
            </w:r>
          </w:p>
        </w:tc>
        <w:tc>
          <w:tcPr>
            <w:tcW w:w="2943" w:type="dxa"/>
          </w:tcPr>
          <w:p w14:paraId="689FB966" w14:textId="715F6614" w:rsidR="008D2B9B" w:rsidRPr="00656DF7" w:rsidRDefault="00B35DF8" w:rsidP="00075C89">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56DF7">
              <w:rPr>
                <w:rFonts w:ascii="Arial" w:hAnsi="Arial" w:cs="Arial"/>
                <w:sz w:val="24"/>
                <w:szCs w:val="24"/>
              </w:rPr>
              <w:t>25</w:t>
            </w:r>
          </w:p>
        </w:tc>
      </w:tr>
      <w:tr w:rsidR="008D2B9B" w14:paraId="20EE959E" w14:textId="77777777" w:rsidTr="008D2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AAFCF82" w14:textId="46466C8F" w:rsidR="008D2B9B" w:rsidRPr="00656DF7" w:rsidRDefault="008D2B9B" w:rsidP="00075C89">
            <w:pPr>
              <w:jc w:val="both"/>
              <w:rPr>
                <w:rFonts w:ascii="Arial" w:hAnsi="Arial" w:cs="Arial"/>
                <w:b w:val="0"/>
                <w:bCs w:val="0"/>
                <w:sz w:val="24"/>
                <w:szCs w:val="24"/>
              </w:rPr>
            </w:pPr>
            <w:r w:rsidRPr="00656DF7">
              <w:rPr>
                <w:rFonts w:ascii="Arial" w:hAnsi="Arial" w:cs="Arial"/>
                <w:b w:val="0"/>
                <w:bCs w:val="0"/>
                <w:sz w:val="24"/>
                <w:szCs w:val="24"/>
              </w:rPr>
              <w:t>FBO</w:t>
            </w:r>
          </w:p>
        </w:tc>
        <w:tc>
          <w:tcPr>
            <w:tcW w:w="2943" w:type="dxa"/>
          </w:tcPr>
          <w:p w14:paraId="05B88A8B" w14:textId="1DD9BEF7" w:rsidR="008D2B9B" w:rsidRPr="00656DF7" w:rsidRDefault="008D2B9B" w:rsidP="00075C8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56DF7">
              <w:rPr>
                <w:rFonts w:ascii="Arial" w:hAnsi="Arial" w:cs="Arial"/>
                <w:sz w:val="24"/>
                <w:szCs w:val="24"/>
              </w:rPr>
              <w:t>142</w:t>
            </w:r>
          </w:p>
        </w:tc>
        <w:tc>
          <w:tcPr>
            <w:tcW w:w="2943" w:type="dxa"/>
          </w:tcPr>
          <w:p w14:paraId="13A7A195" w14:textId="38A34B5F" w:rsidR="008D2B9B" w:rsidRPr="00656DF7" w:rsidRDefault="00092EA1" w:rsidP="00075C8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56DF7">
              <w:rPr>
                <w:rFonts w:ascii="Arial" w:hAnsi="Arial" w:cs="Arial"/>
                <w:sz w:val="24"/>
                <w:szCs w:val="24"/>
              </w:rPr>
              <w:t>10</w:t>
            </w:r>
          </w:p>
        </w:tc>
      </w:tr>
      <w:tr w:rsidR="008D2B9B" w14:paraId="43E7E701" w14:textId="77777777" w:rsidTr="008D2B9B">
        <w:tc>
          <w:tcPr>
            <w:cnfStyle w:val="001000000000" w:firstRow="0" w:lastRow="0" w:firstColumn="1" w:lastColumn="0" w:oddVBand="0" w:evenVBand="0" w:oddHBand="0" w:evenHBand="0" w:firstRowFirstColumn="0" w:firstRowLastColumn="0" w:lastRowFirstColumn="0" w:lastRowLastColumn="0"/>
            <w:tcW w:w="2942" w:type="dxa"/>
          </w:tcPr>
          <w:p w14:paraId="7BEE829F" w14:textId="71ECF578" w:rsidR="008D2B9B" w:rsidRPr="00656DF7" w:rsidRDefault="008D2B9B" w:rsidP="008D2B9B">
            <w:pPr>
              <w:jc w:val="both"/>
              <w:rPr>
                <w:rFonts w:ascii="Arial" w:hAnsi="Arial" w:cs="Arial"/>
                <w:b w:val="0"/>
                <w:bCs w:val="0"/>
                <w:sz w:val="24"/>
                <w:szCs w:val="24"/>
              </w:rPr>
            </w:pPr>
            <w:r w:rsidRPr="00656DF7">
              <w:rPr>
                <w:rFonts w:ascii="Arial" w:hAnsi="Arial" w:cs="Arial"/>
                <w:b w:val="0"/>
                <w:bCs w:val="0"/>
                <w:sz w:val="24"/>
                <w:szCs w:val="24"/>
              </w:rPr>
              <w:t>MANTO</w:t>
            </w:r>
          </w:p>
        </w:tc>
        <w:tc>
          <w:tcPr>
            <w:tcW w:w="2943" w:type="dxa"/>
          </w:tcPr>
          <w:p w14:paraId="0815FEC2" w14:textId="26238F13" w:rsidR="008D2B9B" w:rsidRPr="00656DF7" w:rsidRDefault="008D2B9B" w:rsidP="008D2B9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56DF7">
              <w:rPr>
                <w:rFonts w:ascii="Arial" w:hAnsi="Arial" w:cs="Arial"/>
                <w:sz w:val="24"/>
                <w:szCs w:val="24"/>
              </w:rPr>
              <w:t>248</w:t>
            </w:r>
          </w:p>
        </w:tc>
        <w:tc>
          <w:tcPr>
            <w:tcW w:w="2943" w:type="dxa"/>
          </w:tcPr>
          <w:p w14:paraId="4EDB08A8" w14:textId="5C2B8445" w:rsidR="008D2B9B" w:rsidRPr="00656DF7" w:rsidRDefault="00B35DF8" w:rsidP="008D2B9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56DF7">
              <w:rPr>
                <w:rFonts w:ascii="Arial" w:hAnsi="Arial" w:cs="Arial"/>
                <w:sz w:val="24"/>
                <w:szCs w:val="24"/>
              </w:rPr>
              <w:t>0</w:t>
            </w:r>
          </w:p>
        </w:tc>
      </w:tr>
      <w:tr w:rsidR="008D2B9B" w14:paraId="5D31B603" w14:textId="77777777" w:rsidTr="008D2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295E044" w14:textId="2A91EE7D" w:rsidR="008D2B9B" w:rsidRPr="00656DF7" w:rsidRDefault="008D2B9B" w:rsidP="008D2B9B">
            <w:pPr>
              <w:jc w:val="both"/>
              <w:rPr>
                <w:rFonts w:ascii="Arial" w:hAnsi="Arial" w:cs="Arial"/>
                <w:b w:val="0"/>
                <w:bCs w:val="0"/>
                <w:sz w:val="24"/>
                <w:szCs w:val="24"/>
              </w:rPr>
            </w:pPr>
            <w:r w:rsidRPr="00656DF7">
              <w:rPr>
                <w:rFonts w:ascii="Arial" w:hAnsi="Arial" w:cs="Arial"/>
                <w:b w:val="0"/>
                <w:bCs w:val="0"/>
                <w:sz w:val="24"/>
                <w:szCs w:val="24"/>
              </w:rPr>
              <w:t>PXS</w:t>
            </w:r>
          </w:p>
        </w:tc>
        <w:tc>
          <w:tcPr>
            <w:tcW w:w="2943" w:type="dxa"/>
          </w:tcPr>
          <w:p w14:paraId="3AC94E72" w14:textId="72E9E4E0" w:rsidR="008D2B9B" w:rsidRPr="00656DF7" w:rsidRDefault="008D2B9B" w:rsidP="008D2B9B">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56DF7">
              <w:rPr>
                <w:rFonts w:ascii="Arial" w:hAnsi="Arial" w:cs="Arial"/>
                <w:sz w:val="24"/>
                <w:szCs w:val="24"/>
              </w:rPr>
              <w:t>403</w:t>
            </w:r>
          </w:p>
        </w:tc>
        <w:tc>
          <w:tcPr>
            <w:tcW w:w="2943" w:type="dxa"/>
          </w:tcPr>
          <w:p w14:paraId="57D338AA" w14:textId="73DC0EAA" w:rsidR="008D2B9B" w:rsidRPr="00656DF7" w:rsidRDefault="00B35DF8" w:rsidP="008D2B9B">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56DF7">
              <w:rPr>
                <w:rFonts w:ascii="Arial" w:hAnsi="Arial" w:cs="Arial"/>
                <w:sz w:val="24"/>
                <w:szCs w:val="24"/>
              </w:rPr>
              <w:t>3</w:t>
            </w:r>
          </w:p>
        </w:tc>
      </w:tr>
      <w:tr w:rsidR="008D2B9B" w14:paraId="62E0E5E6" w14:textId="77777777" w:rsidTr="008D2B9B">
        <w:tc>
          <w:tcPr>
            <w:cnfStyle w:val="001000000000" w:firstRow="0" w:lastRow="0" w:firstColumn="1" w:lastColumn="0" w:oddVBand="0" w:evenVBand="0" w:oddHBand="0" w:evenHBand="0" w:firstRowFirstColumn="0" w:firstRowLastColumn="0" w:lastRowFirstColumn="0" w:lastRowLastColumn="0"/>
            <w:tcW w:w="2942" w:type="dxa"/>
          </w:tcPr>
          <w:p w14:paraId="57206C47" w14:textId="3B76E87C" w:rsidR="008D2B9B" w:rsidRPr="00656DF7" w:rsidRDefault="008D2B9B" w:rsidP="008D2B9B">
            <w:pPr>
              <w:jc w:val="both"/>
              <w:rPr>
                <w:rFonts w:ascii="Arial" w:hAnsi="Arial" w:cs="Arial"/>
                <w:b w:val="0"/>
                <w:bCs w:val="0"/>
                <w:sz w:val="24"/>
                <w:szCs w:val="24"/>
              </w:rPr>
            </w:pPr>
            <w:r w:rsidRPr="00656DF7">
              <w:rPr>
                <w:rFonts w:ascii="Arial" w:hAnsi="Arial" w:cs="Arial"/>
                <w:b w:val="0"/>
                <w:bCs w:val="0"/>
                <w:sz w:val="24"/>
                <w:szCs w:val="24"/>
              </w:rPr>
              <w:t>SAP</w:t>
            </w:r>
          </w:p>
        </w:tc>
        <w:tc>
          <w:tcPr>
            <w:tcW w:w="2943" w:type="dxa"/>
          </w:tcPr>
          <w:p w14:paraId="11E6BBCF" w14:textId="08A2CBFF" w:rsidR="008D2B9B" w:rsidRPr="00656DF7" w:rsidRDefault="008D2B9B" w:rsidP="008D2B9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56DF7">
              <w:rPr>
                <w:rFonts w:ascii="Arial" w:hAnsi="Arial" w:cs="Arial"/>
                <w:sz w:val="24"/>
                <w:szCs w:val="24"/>
              </w:rPr>
              <w:t>672</w:t>
            </w:r>
          </w:p>
        </w:tc>
        <w:tc>
          <w:tcPr>
            <w:tcW w:w="2943" w:type="dxa"/>
          </w:tcPr>
          <w:p w14:paraId="5BBFA9C6" w14:textId="20EED8FA" w:rsidR="008D2B9B" w:rsidRPr="00656DF7" w:rsidRDefault="00092EA1" w:rsidP="008D2B9B">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56DF7">
              <w:rPr>
                <w:rFonts w:ascii="Arial" w:hAnsi="Arial" w:cs="Arial"/>
                <w:sz w:val="24"/>
                <w:szCs w:val="24"/>
              </w:rPr>
              <w:t>23</w:t>
            </w:r>
          </w:p>
        </w:tc>
      </w:tr>
      <w:tr w:rsidR="008D2B9B" w14:paraId="5CB28D8B" w14:textId="77777777" w:rsidTr="008D2B9B">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942" w:type="dxa"/>
          </w:tcPr>
          <w:p w14:paraId="68E081A4" w14:textId="5BC1A3ED" w:rsidR="008D2B9B" w:rsidRPr="00656DF7" w:rsidRDefault="008D2B9B" w:rsidP="008D2B9B">
            <w:pPr>
              <w:jc w:val="both"/>
              <w:rPr>
                <w:rFonts w:ascii="Arial" w:hAnsi="Arial" w:cs="Arial"/>
                <w:b w:val="0"/>
                <w:bCs w:val="0"/>
                <w:sz w:val="24"/>
                <w:szCs w:val="24"/>
              </w:rPr>
            </w:pPr>
            <w:r w:rsidRPr="00656DF7">
              <w:rPr>
                <w:rFonts w:ascii="Arial" w:hAnsi="Arial" w:cs="Arial"/>
                <w:b w:val="0"/>
                <w:bCs w:val="0"/>
                <w:sz w:val="24"/>
                <w:szCs w:val="24"/>
              </w:rPr>
              <w:t>SEC</w:t>
            </w:r>
          </w:p>
        </w:tc>
        <w:tc>
          <w:tcPr>
            <w:tcW w:w="2943" w:type="dxa"/>
          </w:tcPr>
          <w:p w14:paraId="07DA6FA9" w14:textId="3AB9FEFE" w:rsidR="008D2B9B" w:rsidRPr="00656DF7" w:rsidRDefault="008D2B9B" w:rsidP="008D2B9B">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56DF7">
              <w:rPr>
                <w:rFonts w:ascii="Arial" w:hAnsi="Arial" w:cs="Arial"/>
                <w:sz w:val="24"/>
                <w:szCs w:val="24"/>
              </w:rPr>
              <w:t>1300</w:t>
            </w:r>
          </w:p>
        </w:tc>
        <w:tc>
          <w:tcPr>
            <w:tcW w:w="2943" w:type="dxa"/>
          </w:tcPr>
          <w:p w14:paraId="61FA5C44" w14:textId="5E914921" w:rsidR="008D2B9B" w:rsidRPr="00656DF7" w:rsidRDefault="00B35DF8" w:rsidP="008D2B9B">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56DF7">
              <w:rPr>
                <w:rFonts w:ascii="Arial" w:hAnsi="Arial" w:cs="Arial"/>
                <w:sz w:val="24"/>
                <w:szCs w:val="24"/>
              </w:rPr>
              <w:t>172</w:t>
            </w:r>
          </w:p>
        </w:tc>
      </w:tr>
    </w:tbl>
    <w:p w14:paraId="6305DBED" w14:textId="295534D8" w:rsidR="008D2B9B" w:rsidRDefault="00210E8A" w:rsidP="00075C89">
      <w:pPr>
        <w:jc w:val="both"/>
        <w:rPr>
          <w:i/>
          <w:iCs/>
          <w:sz w:val="18"/>
          <w:szCs w:val="18"/>
        </w:rPr>
      </w:pPr>
      <w:r w:rsidRPr="00210E8A">
        <w:rPr>
          <w:i/>
          <w:iCs/>
          <w:sz w:val="18"/>
          <w:szCs w:val="18"/>
        </w:rPr>
        <w:t xml:space="preserve">Cuadro 1 </w:t>
      </w:r>
      <w:r w:rsidR="0042611A">
        <w:rPr>
          <w:i/>
          <w:iCs/>
          <w:sz w:val="18"/>
          <w:szCs w:val="18"/>
        </w:rPr>
        <w:t>–</w:t>
      </w:r>
      <w:r w:rsidRPr="00210E8A">
        <w:rPr>
          <w:i/>
          <w:iCs/>
          <w:sz w:val="18"/>
          <w:szCs w:val="18"/>
        </w:rPr>
        <w:t xml:space="preserve"> Documentos generados contra anulados</w:t>
      </w:r>
    </w:p>
    <w:p w14:paraId="44D91E68" w14:textId="587050C0" w:rsidR="00CF120F" w:rsidRDefault="00CF120F" w:rsidP="00075C89">
      <w:pPr>
        <w:jc w:val="both"/>
        <w:rPr>
          <w:i/>
          <w:iCs/>
          <w:sz w:val="18"/>
          <w:szCs w:val="18"/>
        </w:rPr>
      </w:pPr>
    </w:p>
    <w:p w14:paraId="67D6AED6" w14:textId="31FE46D2" w:rsidR="00CF120F" w:rsidRDefault="00CF120F" w:rsidP="00075C89">
      <w:pPr>
        <w:jc w:val="both"/>
        <w:rPr>
          <w:i/>
          <w:iCs/>
          <w:sz w:val="18"/>
          <w:szCs w:val="18"/>
        </w:rPr>
      </w:pPr>
    </w:p>
    <w:p w14:paraId="02EFC288" w14:textId="43067F86" w:rsidR="00CF120F" w:rsidRDefault="00CF120F" w:rsidP="00075C89">
      <w:pPr>
        <w:jc w:val="both"/>
        <w:rPr>
          <w:i/>
          <w:iCs/>
          <w:sz w:val="18"/>
          <w:szCs w:val="18"/>
        </w:rPr>
      </w:pPr>
    </w:p>
    <w:p w14:paraId="6B570049" w14:textId="77777777" w:rsidR="00CF120F" w:rsidRDefault="00CF120F" w:rsidP="00075C89">
      <w:pPr>
        <w:jc w:val="both"/>
        <w:rPr>
          <w:i/>
          <w:iCs/>
          <w:sz w:val="18"/>
          <w:szCs w:val="18"/>
        </w:rPr>
      </w:pPr>
    </w:p>
    <w:tbl>
      <w:tblPr>
        <w:tblStyle w:val="Tablanormal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2943"/>
        <w:gridCol w:w="2943"/>
      </w:tblGrid>
      <w:tr w:rsidR="00210E8A" w14:paraId="6F019544" w14:textId="77777777" w:rsidTr="003577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4CD9A7FE" w14:textId="77777777" w:rsidR="00210E8A" w:rsidRPr="00656DF7" w:rsidRDefault="00210E8A" w:rsidP="003577D1">
            <w:pPr>
              <w:jc w:val="both"/>
              <w:rPr>
                <w:rFonts w:ascii="Arial" w:hAnsi="Arial" w:cs="Arial"/>
                <w:sz w:val="24"/>
                <w:szCs w:val="24"/>
              </w:rPr>
            </w:pPr>
            <w:r w:rsidRPr="00656DF7">
              <w:rPr>
                <w:rFonts w:ascii="Arial" w:hAnsi="Arial" w:cs="Arial"/>
                <w:sz w:val="24"/>
                <w:szCs w:val="24"/>
              </w:rPr>
              <w:lastRenderedPageBreak/>
              <w:t xml:space="preserve">Departamento </w:t>
            </w:r>
          </w:p>
        </w:tc>
        <w:tc>
          <w:tcPr>
            <w:tcW w:w="2943" w:type="dxa"/>
          </w:tcPr>
          <w:p w14:paraId="550E981C" w14:textId="77777777" w:rsidR="00210E8A" w:rsidRPr="00656DF7" w:rsidRDefault="00210E8A" w:rsidP="003577D1">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56DF7">
              <w:rPr>
                <w:rFonts w:ascii="Arial" w:hAnsi="Arial" w:cs="Arial"/>
                <w:sz w:val="24"/>
                <w:szCs w:val="24"/>
              </w:rPr>
              <w:t>Cantidad de documentos generados</w:t>
            </w:r>
          </w:p>
        </w:tc>
        <w:tc>
          <w:tcPr>
            <w:tcW w:w="2943" w:type="dxa"/>
          </w:tcPr>
          <w:p w14:paraId="2BEE4609" w14:textId="2734584B" w:rsidR="00210E8A" w:rsidRPr="00656DF7" w:rsidRDefault="00210E8A" w:rsidP="003577D1">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56DF7">
              <w:rPr>
                <w:rFonts w:ascii="Arial" w:hAnsi="Arial" w:cs="Arial"/>
                <w:sz w:val="24"/>
                <w:szCs w:val="24"/>
              </w:rPr>
              <w:t>Porcentaje de documentos anulados</w:t>
            </w:r>
          </w:p>
        </w:tc>
      </w:tr>
      <w:tr w:rsidR="00210E8A" w14:paraId="22B62E42" w14:textId="77777777" w:rsidTr="00357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2AC85547" w14:textId="77777777" w:rsidR="00210E8A" w:rsidRPr="00656DF7" w:rsidRDefault="00210E8A" w:rsidP="003577D1">
            <w:pPr>
              <w:jc w:val="both"/>
              <w:rPr>
                <w:rFonts w:ascii="Arial" w:hAnsi="Arial" w:cs="Arial"/>
                <w:b w:val="0"/>
                <w:bCs w:val="0"/>
                <w:sz w:val="24"/>
                <w:szCs w:val="24"/>
              </w:rPr>
            </w:pPr>
            <w:r w:rsidRPr="00656DF7">
              <w:rPr>
                <w:rFonts w:ascii="Arial" w:hAnsi="Arial" w:cs="Arial"/>
                <w:b w:val="0"/>
                <w:bCs w:val="0"/>
                <w:sz w:val="24"/>
                <w:szCs w:val="24"/>
              </w:rPr>
              <w:t>CCO</w:t>
            </w:r>
          </w:p>
        </w:tc>
        <w:tc>
          <w:tcPr>
            <w:tcW w:w="2943" w:type="dxa"/>
          </w:tcPr>
          <w:p w14:paraId="627C5D22" w14:textId="77777777" w:rsidR="00210E8A" w:rsidRPr="00656DF7" w:rsidRDefault="00210E8A" w:rsidP="003577D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56DF7">
              <w:rPr>
                <w:rFonts w:ascii="Arial" w:hAnsi="Arial" w:cs="Arial"/>
                <w:sz w:val="24"/>
                <w:szCs w:val="24"/>
              </w:rPr>
              <w:t>718</w:t>
            </w:r>
          </w:p>
        </w:tc>
        <w:tc>
          <w:tcPr>
            <w:tcW w:w="2943" w:type="dxa"/>
          </w:tcPr>
          <w:p w14:paraId="580DC11C" w14:textId="36B08CEF" w:rsidR="00210E8A" w:rsidRPr="00656DF7" w:rsidRDefault="00210E8A" w:rsidP="003577D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56DF7">
              <w:rPr>
                <w:rFonts w:ascii="Arial" w:hAnsi="Arial" w:cs="Arial"/>
                <w:sz w:val="24"/>
                <w:szCs w:val="24"/>
              </w:rPr>
              <w:t>1.3 %</w:t>
            </w:r>
          </w:p>
        </w:tc>
      </w:tr>
      <w:tr w:rsidR="00210E8A" w14:paraId="7B66E2F9" w14:textId="77777777" w:rsidTr="003577D1">
        <w:tc>
          <w:tcPr>
            <w:cnfStyle w:val="001000000000" w:firstRow="0" w:lastRow="0" w:firstColumn="1" w:lastColumn="0" w:oddVBand="0" w:evenVBand="0" w:oddHBand="0" w:evenHBand="0" w:firstRowFirstColumn="0" w:firstRowLastColumn="0" w:lastRowFirstColumn="0" w:lastRowLastColumn="0"/>
            <w:tcW w:w="2942" w:type="dxa"/>
          </w:tcPr>
          <w:p w14:paraId="421960B6" w14:textId="77777777" w:rsidR="00210E8A" w:rsidRPr="00656DF7" w:rsidRDefault="00210E8A" w:rsidP="003577D1">
            <w:pPr>
              <w:jc w:val="both"/>
              <w:rPr>
                <w:rFonts w:ascii="Arial" w:hAnsi="Arial" w:cs="Arial"/>
                <w:b w:val="0"/>
                <w:bCs w:val="0"/>
                <w:sz w:val="24"/>
                <w:szCs w:val="24"/>
              </w:rPr>
            </w:pPr>
            <w:r w:rsidRPr="00656DF7">
              <w:rPr>
                <w:rFonts w:ascii="Arial" w:hAnsi="Arial" w:cs="Arial"/>
                <w:b w:val="0"/>
                <w:bCs w:val="0"/>
                <w:sz w:val="24"/>
                <w:szCs w:val="24"/>
              </w:rPr>
              <w:t>CGO</w:t>
            </w:r>
          </w:p>
        </w:tc>
        <w:tc>
          <w:tcPr>
            <w:tcW w:w="2943" w:type="dxa"/>
          </w:tcPr>
          <w:p w14:paraId="629FEB93" w14:textId="77777777" w:rsidR="00210E8A" w:rsidRPr="00656DF7" w:rsidRDefault="00210E8A" w:rsidP="003577D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56DF7">
              <w:rPr>
                <w:rFonts w:ascii="Arial" w:hAnsi="Arial" w:cs="Arial"/>
                <w:sz w:val="24"/>
                <w:szCs w:val="24"/>
              </w:rPr>
              <w:t>641</w:t>
            </w:r>
          </w:p>
        </w:tc>
        <w:tc>
          <w:tcPr>
            <w:tcW w:w="2943" w:type="dxa"/>
          </w:tcPr>
          <w:p w14:paraId="2C1D4EDB" w14:textId="1840C4C0" w:rsidR="00210E8A" w:rsidRPr="00656DF7" w:rsidRDefault="00210E8A" w:rsidP="003577D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56DF7">
              <w:rPr>
                <w:rFonts w:ascii="Arial" w:hAnsi="Arial" w:cs="Arial"/>
                <w:sz w:val="24"/>
                <w:szCs w:val="24"/>
              </w:rPr>
              <w:t>3.9 %</w:t>
            </w:r>
          </w:p>
        </w:tc>
      </w:tr>
      <w:tr w:rsidR="00210E8A" w14:paraId="3DA6ED4F" w14:textId="77777777" w:rsidTr="00357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351E6C3C" w14:textId="77777777" w:rsidR="00210E8A" w:rsidRPr="00656DF7" w:rsidRDefault="00210E8A" w:rsidP="003577D1">
            <w:pPr>
              <w:jc w:val="both"/>
              <w:rPr>
                <w:rFonts w:ascii="Arial" w:hAnsi="Arial" w:cs="Arial"/>
                <w:b w:val="0"/>
                <w:bCs w:val="0"/>
                <w:sz w:val="24"/>
                <w:szCs w:val="24"/>
              </w:rPr>
            </w:pPr>
            <w:r w:rsidRPr="00656DF7">
              <w:rPr>
                <w:rFonts w:ascii="Arial" w:hAnsi="Arial" w:cs="Arial"/>
                <w:b w:val="0"/>
                <w:bCs w:val="0"/>
                <w:sz w:val="24"/>
                <w:szCs w:val="24"/>
              </w:rPr>
              <w:t>FBO</w:t>
            </w:r>
          </w:p>
        </w:tc>
        <w:tc>
          <w:tcPr>
            <w:tcW w:w="2943" w:type="dxa"/>
          </w:tcPr>
          <w:p w14:paraId="6B2B0459" w14:textId="77777777" w:rsidR="00210E8A" w:rsidRPr="00656DF7" w:rsidRDefault="00210E8A" w:rsidP="003577D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56DF7">
              <w:rPr>
                <w:rFonts w:ascii="Arial" w:hAnsi="Arial" w:cs="Arial"/>
                <w:sz w:val="24"/>
                <w:szCs w:val="24"/>
              </w:rPr>
              <w:t>142</w:t>
            </w:r>
          </w:p>
        </w:tc>
        <w:tc>
          <w:tcPr>
            <w:tcW w:w="2943" w:type="dxa"/>
          </w:tcPr>
          <w:p w14:paraId="6C52C044" w14:textId="2D4C0ECA" w:rsidR="00210E8A" w:rsidRPr="00656DF7" w:rsidRDefault="00210E8A" w:rsidP="003577D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56DF7">
              <w:rPr>
                <w:rFonts w:ascii="Arial" w:hAnsi="Arial" w:cs="Arial"/>
                <w:sz w:val="24"/>
                <w:szCs w:val="24"/>
              </w:rPr>
              <w:t>7.0 %</w:t>
            </w:r>
          </w:p>
        </w:tc>
      </w:tr>
      <w:tr w:rsidR="00210E8A" w14:paraId="36B04299" w14:textId="77777777" w:rsidTr="003577D1">
        <w:tc>
          <w:tcPr>
            <w:cnfStyle w:val="001000000000" w:firstRow="0" w:lastRow="0" w:firstColumn="1" w:lastColumn="0" w:oddVBand="0" w:evenVBand="0" w:oddHBand="0" w:evenHBand="0" w:firstRowFirstColumn="0" w:firstRowLastColumn="0" w:lastRowFirstColumn="0" w:lastRowLastColumn="0"/>
            <w:tcW w:w="2942" w:type="dxa"/>
          </w:tcPr>
          <w:p w14:paraId="47EACC3C" w14:textId="77777777" w:rsidR="00210E8A" w:rsidRPr="00656DF7" w:rsidRDefault="00210E8A" w:rsidP="003577D1">
            <w:pPr>
              <w:jc w:val="both"/>
              <w:rPr>
                <w:rFonts w:ascii="Arial" w:hAnsi="Arial" w:cs="Arial"/>
                <w:b w:val="0"/>
                <w:bCs w:val="0"/>
                <w:sz w:val="24"/>
                <w:szCs w:val="24"/>
              </w:rPr>
            </w:pPr>
            <w:r w:rsidRPr="00656DF7">
              <w:rPr>
                <w:rFonts w:ascii="Arial" w:hAnsi="Arial" w:cs="Arial"/>
                <w:b w:val="0"/>
                <w:bCs w:val="0"/>
                <w:sz w:val="24"/>
                <w:szCs w:val="24"/>
              </w:rPr>
              <w:t>MANTO</w:t>
            </w:r>
          </w:p>
        </w:tc>
        <w:tc>
          <w:tcPr>
            <w:tcW w:w="2943" w:type="dxa"/>
          </w:tcPr>
          <w:p w14:paraId="15AA0027" w14:textId="77777777" w:rsidR="00210E8A" w:rsidRPr="00656DF7" w:rsidRDefault="00210E8A" w:rsidP="003577D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56DF7">
              <w:rPr>
                <w:rFonts w:ascii="Arial" w:hAnsi="Arial" w:cs="Arial"/>
                <w:sz w:val="24"/>
                <w:szCs w:val="24"/>
              </w:rPr>
              <w:t>248</w:t>
            </w:r>
          </w:p>
        </w:tc>
        <w:tc>
          <w:tcPr>
            <w:tcW w:w="2943" w:type="dxa"/>
          </w:tcPr>
          <w:p w14:paraId="35D4904A" w14:textId="0A18D55D" w:rsidR="00210E8A" w:rsidRPr="00656DF7" w:rsidRDefault="00210E8A" w:rsidP="003577D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56DF7">
              <w:rPr>
                <w:rFonts w:ascii="Arial" w:hAnsi="Arial" w:cs="Arial"/>
                <w:sz w:val="24"/>
                <w:szCs w:val="24"/>
              </w:rPr>
              <w:t>0 %</w:t>
            </w:r>
          </w:p>
        </w:tc>
      </w:tr>
      <w:tr w:rsidR="00210E8A" w14:paraId="21989CF6" w14:textId="77777777" w:rsidTr="00357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22F7A7A6" w14:textId="77777777" w:rsidR="00210E8A" w:rsidRPr="00656DF7" w:rsidRDefault="00210E8A" w:rsidP="003577D1">
            <w:pPr>
              <w:jc w:val="both"/>
              <w:rPr>
                <w:rFonts w:ascii="Arial" w:hAnsi="Arial" w:cs="Arial"/>
                <w:b w:val="0"/>
                <w:bCs w:val="0"/>
                <w:sz w:val="24"/>
                <w:szCs w:val="24"/>
              </w:rPr>
            </w:pPr>
            <w:r w:rsidRPr="00656DF7">
              <w:rPr>
                <w:rFonts w:ascii="Arial" w:hAnsi="Arial" w:cs="Arial"/>
                <w:b w:val="0"/>
                <w:bCs w:val="0"/>
                <w:sz w:val="24"/>
                <w:szCs w:val="24"/>
              </w:rPr>
              <w:t>PXS</w:t>
            </w:r>
          </w:p>
        </w:tc>
        <w:tc>
          <w:tcPr>
            <w:tcW w:w="2943" w:type="dxa"/>
          </w:tcPr>
          <w:p w14:paraId="11E74A66" w14:textId="77777777" w:rsidR="00210E8A" w:rsidRPr="00656DF7" w:rsidRDefault="00210E8A" w:rsidP="003577D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56DF7">
              <w:rPr>
                <w:rFonts w:ascii="Arial" w:hAnsi="Arial" w:cs="Arial"/>
                <w:sz w:val="24"/>
                <w:szCs w:val="24"/>
              </w:rPr>
              <w:t>403</w:t>
            </w:r>
          </w:p>
        </w:tc>
        <w:tc>
          <w:tcPr>
            <w:tcW w:w="2943" w:type="dxa"/>
          </w:tcPr>
          <w:p w14:paraId="711DDC48" w14:textId="5BAB6376" w:rsidR="00210E8A" w:rsidRPr="00656DF7" w:rsidRDefault="00210E8A" w:rsidP="003577D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56DF7">
              <w:rPr>
                <w:rFonts w:ascii="Arial" w:hAnsi="Arial" w:cs="Arial"/>
                <w:sz w:val="24"/>
                <w:szCs w:val="24"/>
              </w:rPr>
              <w:t>0.7 %</w:t>
            </w:r>
          </w:p>
        </w:tc>
      </w:tr>
      <w:tr w:rsidR="00210E8A" w14:paraId="51E8C175" w14:textId="77777777" w:rsidTr="003577D1">
        <w:tc>
          <w:tcPr>
            <w:cnfStyle w:val="001000000000" w:firstRow="0" w:lastRow="0" w:firstColumn="1" w:lastColumn="0" w:oddVBand="0" w:evenVBand="0" w:oddHBand="0" w:evenHBand="0" w:firstRowFirstColumn="0" w:firstRowLastColumn="0" w:lastRowFirstColumn="0" w:lastRowLastColumn="0"/>
            <w:tcW w:w="2942" w:type="dxa"/>
          </w:tcPr>
          <w:p w14:paraId="76CA44EF" w14:textId="77777777" w:rsidR="00210E8A" w:rsidRPr="00656DF7" w:rsidRDefault="00210E8A" w:rsidP="003577D1">
            <w:pPr>
              <w:jc w:val="both"/>
              <w:rPr>
                <w:rFonts w:ascii="Arial" w:hAnsi="Arial" w:cs="Arial"/>
                <w:b w:val="0"/>
                <w:bCs w:val="0"/>
                <w:sz w:val="24"/>
                <w:szCs w:val="24"/>
              </w:rPr>
            </w:pPr>
            <w:r w:rsidRPr="00656DF7">
              <w:rPr>
                <w:rFonts w:ascii="Arial" w:hAnsi="Arial" w:cs="Arial"/>
                <w:b w:val="0"/>
                <w:bCs w:val="0"/>
                <w:sz w:val="24"/>
                <w:szCs w:val="24"/>
              </w:rPr>
              <w:t>SAP</w:t>
            </w:r>
          </w:p>
        </w:tc>
        <w:tc>
          <w:tcPr>
            <w:tcW w:w="2943" w:type="dxa"/>
          </w:tcPr>
          <w:p w14:paraId="48C36E2C" w14:textId="77777777" w:rsidR="00210E8A" w:rsidRPr="00656DF7" w:rsidRDefault="00210E8A" w:rsidP="003577D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56DF7">
              <w:rPr>
                <w:rFonts w:ascii="Arial" w:hAnsi="Arial" w:cs="Arial"/>
                <w:sz w:val="24"/>
                <w:szCs w:val="24"/>
              </w:rPr>
              <w:t>672</w:t>
            </w:r>
          </w:p>
        </w:tc>
        <w:tc>
          <w:tcPr>
            <w:tcW w:w="2943" w:type="dxa"/>
          </w:tcPr>
          <w:p w14:paraId="0C6676D0" w14:textId="690CEFDD" w:rsidR="00210E8A" w:rsidRPr="00656DF7" w:rsidRDefault="00210E8A" w:rsidP="003577D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56DF7">
              <w:rPr>
                <w:rFonts w:ascii="Arial" w:hAnsi="Arial" w:cs="Arial"/>
                <w:sz w:val="24"/>
                <w:szCs w:val="24"/>
              </w:rPr>
              <w:t>3.4 %</w:t>
            </w:r>
          </w:p>
        </w:tc>
      </w:tr>
      <w:tr w:rsidR="00210E8A" w14:paraId="40B74CA2" w14:textId="77777777" w:rsidTr="003577D1">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2942" w:type="dxa"/>
          </w:tcPr>
          <w:p w14:paraId="695292AC" w14:textId="77777777" w:rsidR="00210E8A" w:rsidRPr="00656DF7" w:rsidRDefault="00210E8A" w:rsidP="003577D1">
            <w:pPr>
              <w:jc w:val="both"/>
              <w:rPr>
                <w:rFonts w:ascii="Arial" w:hAnsi="Arial" w:cs="Arial"/>
                <w:b w:val="0"/>
                <w:bCs w:val="0"/>
                <w:sz w:val="24"/>
                <w:szCs w:val="24"/>
              </w:rPr>
            </w:pPr>
            <w:r w:rsidRPr="00656DF7">
              <w:rPr>
                <w:rFonts w:ascii="Arial" w:hAnsi="Arial" w:cs="Arial"/>
                <w:b w:val="0"/>
                <w:bCs w:val="0"/>
                <w:sz w:val="24"/>
                <w:szCs w:val="24"/>
              </w:rPr>
              <w:t>SEC</w:t>
            </w:r>
          </w:p>
        </w:tc>
        <w:tc>
          <w:tcPr>
            <w:tcW w:w="2943" w:type="dxa"/>
          </w:tcPr>
          <w:p w14:paraId="1FD1C347" w14:textId="77777777" w:rsidR="00210E8A" w:rsidRPr="00656DF7" w:rsidRDefault="00210E8A" w:rsidP="003577D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56DF7">
              <w:rPr>
                <w:rFonts w:ascii="Arial" w:hAnsi="Arial" w:cs="Arial"/>
                <w:sz w:val="24"/>
                <w:szCs w:val="24"/>
              </w:rPr>
              <w:t>1300</w:t>
            </w:r>
          </w:p>
        </w:tc>
        <w:tc>
          <w:tcPr>
            <w:tcW w:w="2943" w:type="dxa"/>
          </w:tcPr>
          <w:p w14:paraId="4D3D38C2" w14:textId="2E35766A" w:rsidR="00210E8A" w:rsidRPr="00656DF7" w:rsidRDefault="00210E8A" w:rsidP="003577D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56DF7">
              <w:rPr>
                <w:rFonts w:ascii="Arial" w:hAnsi="Arial" w:cs="Arial"/>
                <w:sz w:val="24"/>
                <w:szCs w:val="24"/>
              </w:rPr>
              <w:t>13.2 %</w:t>
            </w:r>
          </w:p>
        </w:tc>
      </w:tr>
    </w:tbl>
    <w:p w14:paraId="4D5ECB23" w14:textId="48A3CD70" w:rsidR="00656DF7" w:rsidRPr="0042611A" w:rsidRDefault="00210E8A" w:rsidP="00210E8A">
      <w:pPr>
        <w:jc w:val="both"/>
        <w:rPr>
          <w:i/>
          <w:iCs/>
          <w:sz w:val="18"/>
          <w:szCs w:val="18"/>
        </w:rPr>
      </w:pPr>
      <w:r w:rsidRPr="00210E8A">
        <w:rPr>
          <w:i/>
          <w:iCs/>
          <w:sz w:val="18"/>
          <w:szCs w:val="18"/>
        </w:rPr>
        <w:t xml:space="preserve">Cuadro </w:t>
      </w:r>
      <w:r>
        <w:rPr>
          <w:i/>
          <w:iCs/>
          <w:sz w:val="18"/>
          <w:szCs w:val="18"/>
        </w:rPr>
        <w:t>2</w:t>
      </w:r>
      <w:r w:rsidRPr="00210E8A">
        <w:rPr>
          <w:i/>
          <w:iCs/>
          <w:sz w:val="18"/>
          <w:szCs w:val="18"/>
        </w:rPr>
        <w:t xml:space="preserve"> </w:t>
      </w:r>
      <w:r w:rsidR="0042611A">
        <w:rPr>
          <w:i/>
          <w:iCs/>
          <w:sz w:val="18"/>
          <w:szCs w:val="18"/>
        </w:rPr>
        <w:t>–</w:t>
      </w:r>
      <w:r w:rsidRPr="00210E8A">
        <w:rPr>
          <w:i/>
          <w:iCs/>
          <w:sz w:val="18"/>
          <w:szCs w:val="18"/>
        </w:rPr>
        <w:t xml:space="preserve"> Documentos generados contra anulados</w:t>
      </w:r>
      <w:r>
        <w:rPr>
          <w:i/>
          <w:iCs/>
          <w:sz w:val="18"/>
          <w:szCs w:val="18"/>
        </w:rPr>
        <w:t xml:space="preserve"> (porcentajes) </w:t>
      </w:r>
    </w:p>
    <w:p w14:paraId="43A9316B" w14:textId="7D0C39F0" w:rsidR="00210E8A" w:rsidRDefault="00F07F6F" w:rsidP="00075C89">
      <w:pPr>
        <w:jc w:val="both"/>
        <w:rPr>
          <w:rFonts w:ascii="Times New Roman" w:hAnsi="Times New Roman" w:cs="Times New Roman"/>
        </w:rPr>
      </w:pPr>
      <w:r>
        <w:rPr>
          <w:i/>
          <w:iCs/>
          <w:sz w:val="18"/>
          <w:szCs w:val="18"/>
        </w:rPr>
        <w:tab/>
      </w:r>
      <w:r>
        <w:rPr>
          <w:rFonts w:ascii="Times New Roman" w:hAnsi="Times New Roman" w:cs="Times New Roman"/>
        </w:rPr>
        <w:t xml:space="preserve">Sobre el almacenamiento de los datos en un formato útil para el área financiera, se usa la herramienta de SharePoint (donde se guardan las bases de datos) para exportar las bases </w:t>
      </w:r>
      <w:r w:rsidR="00B25AA5">
        <w:rPr>
          <w:rFonts w:ascii="Times New Roman" w:hAnsi="Times New Roman" w:cs="Times New Roman"/>
        </w:rPr>
        <w:t xml:space="preserve">que ahí se alojan </w:t>
      </w:r>
      <w:r>
        <w:rPr>
          <w:rFonts w:ascii="Times New Roman" w:hAnsi="Times New Roman" w:cs="Times New Roman"/>
        </w:rPr>
        <w:t>como archivos de Excel, los cuales proporciono al departamento de finanzas y ellos utilizan para sus labores, al estar en un formato de Excel el área financiera tienen la capacidad de copiar y manipular datos como mejor les convenga, se puede ver un ejemplo de esto en la figu</w:t>
      </w:r>
      <w:r w:rsidR="00552B0B">
        <w:rPr>
          <w:rFonts w:ascii="Times New Roman" w:hAnsi="Times New Roman" w:cs="Times New Roman"/>
        </w:rPr>
        <w:t>ra</w:t>
      </w:r>
      <w:r>
        <w:rPr>
          <w:rFonts w:ascii="Times New Roman" w:hAnsi="Times New Roman" w:cs="Times New Roman"/>
        </w:rPr>
        <w:t xml:space="preserve"> 12. </w:t>
      </w:r>
    </w:p>
    <w:p w14:paraId="4E39E4C6" w14:textId="77777777" w:rsidR="0042611A" w:rsidRDefault="0042611A" w:rsidP="0042611A">
      <w:pPr>
        <w:keepNext/>
        <w:jc w:val="both"/>
      </w:pPr>
      <w:r>
        <w:rPr>
          <w:noProof/>
        </w:rPr>
        <w:drawing>
          <wp:inline distT="0" distB="0" distL="0" distR="0" wp14:anchorId="0865711B" wp14:editId="74507120">
            <wp:extent cx="6417457" cy="242887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79" t="22027" r="679" b="10682"/>
                    <a:stretch/>
                  </pic:blipFill>
                  <pic:spPr bwMode="auto">
                    <a:xfrm>
                      <a:off x="0" y="0"/>
                      <a:ext cx="6432510" cy="2434572"/>
                    </a:xfrm>
                    <a:prstGeom prst="rect">
                      <a:avLst/>
                    </a:prstGeom>
                    <a:ln>
                      <a:noFill/>
                    </a:ln>
                    <a:extLst>
                      <a:ext uri="{53640926-AAD7-44D8-BBD7-CCE9431645EC}">
                        <a14:shadowObscured xmlns:a14="http://schemas.microsoft.com/office/drawing/2010/main"/>
                      </a:ext>
                    </a:extLst>
                  </pic:spPr>
                </pic:pic>
              </a:graphicData>
            </a:graphic>
          </wp:inline>
        </w:drawing>
      </w:r>
    </w:p>
    <w:p w14:paraId="0A4E6A18" w14:textId="0C9E1DBD" w:rsidR="00F07F6F" w:rsidRPr="0042611A" w:rsidRDefault="0042611A" w:rsidP="0042611A">
      <w:pPr>
        <w:pStyle w:val="Descripcin"/>
        <w:jc w:val="both"/>
        <w:rPr>
          <w:rFonts w:ascii="Times New Roman" w:hAnsi="Times New Roman" w:cs="Times New Roman"/>
          <w:color w:val="auto"/>
          <w:sz w:val="22"/>
          <w:szCs w:val="22"/>
        </w:rPr>
      </w:pPr>
      <w:r w:rsidRPr="0042611A">
        <w:rPr>
          <w:color w:val="auto"/>
        </w:rPr>
        <w:t xml:space="preserve">Ilustración </w:t>
      </w:r>
      <w:r w:rsidR="00CF120F">
        <w:rPr>
          <w:color w:val="auto"/>
        </w:rPr>
        <w:t xml:space="preserve">16 </w:t>
      </w:r>
      <w:r w:rsidR="00CF120F" w:rsidRPr="0042611A">
        <w:rPr>
          <w:color w:val="auto"/>
        </w:rPr>
        <w:t>–</w:t>
      </w:r>
      <w:r w:rsidRPr="0042611A">
        <w:rPr>
          <w:color w:val="auto"/>
        </w:rPr>
        <w:t xml:space="preserve"> Ejemplo archivo Excel para finanzas</w:t>
      </w:r>
    </w:p>
    <w:p w14:paraId="76D77F25" w14:textId="6434ABC0" w:rsidR="0042611A" w:rsidRDefault="00445172" w:rsidP="0042611A">
      <w:pPr>
        <w:jc w:val="both"/>
        <w:rPr>
          <w:rFonts w:ascii="Times New Roman" w:hAnsi="Times New Roman" w:cs="Times New Roman"/>
          <w:sz w:val="24"/>
          <w:szCs w:val="24"/>
        </w:rPr>
      </w:pPr>
      <w:r>
        <w:rPr>
          <w:rFonts w:ascii="Times New Roman" w:hAnsi="Times New Roman" w:cs="Times New Roman"/>
          <w:b/>
          <w:bCs/>
          <w:sz w:val="32"/>
          <w:szCs w:val="32"/>
        </w:rPr>
        <w:t>Consumo de papel</w:t>
      </w:r>
      <w:r w:rsidR="0042611A">
        <w:rPr>
          <w:rFonts w:ascii="Times New Roman" w:hAnsi="Times New Roman" w:cs="Times New Roman"/>
          <w:sz w:val="24"/>
          <w:szCs w:val="24"/>
        </w:rPr>
        <w:tab/>
      </w:r>
    </w:p>
    <w:p w14:paraId="431F9520" w14:textId="2B26B6EF" w:rsidR="00952CFA" w:rsidRDefault="00952CFA" w:rsidP="0042611A">
      <w:pPr>
        <w:jc w:val="both"/>
        <w:rPr>
          <w:rFonts w:ascii="Times New Roman" w:hAnsi="Times New Roman" w:cs="Times New Roman"/>
          <w:sz w:val="24"/>
          <w:szCs w:val="24"/>
        </w:rPr>
      </w:pPr>
      <w:r>
        <w:rPr>
          <w:rFonts w:ascii="Times New Roman" w:hAnsi="Times New Roman" w:cs="Times New Roman"/>
          <w:sz w:val="24"/>
          <w:szCs w:val="24"/>
        </w:rPr>
        <w:tab/>
      </w:r>
      <w:r w:rsidR="00D634FA">
        <w:rPr>
          <w:rFonts w:ascii="Times New Roman" w:hAnsi="Times New Roman" w:cs="Times New Roman"/>
          <w:sz w:val="24"/>
          <w:szCs w:val="24"/>
        </w:rPr>
        <w:t xml:space="preserve">Sobre el consumo del papel, durante la creación de este informe </w:t>
      </w:r>
      <w:r w:rsidR="00B534BB">
        <w:rPr>
          <w:rFonts w:ascii="Times New Roman" w:hAnsi="Times New Roman" w:cs="Times New Roman"/>
          <w:sz w:val="24"/>
          <w:szCs w:val="24"/>
        </w:rPr>
        <w:t>aún</w:t>
      </w:r>
      <w:r w:rsidR="00D634FA">
        <w:rPr>
          <w:rFonts w:ascii="Times New Roman" w:hAnsi="Times New Roman" w:cs="Times New Roman"/>
          <w:sz w:val="24"/>
          <w:szCs w:val="24"/>
        </w:rPr>
        <w:t xml:space="preserve"> se siguen usando las ordenes de servicios de papel en paralelo con las ordenes de servicios digitales que genera la aplicación, esto se debe a que los gerentes de Laats quieren que sus trabajadores terminen de familiarizarse con las aplicaciones completamente antes de deshacerse de las ordenes físicas, igual hay que tomar en cuenta que no todos los departamentos llevan el mismo tiempo usando las aplicaciones, por </w:t>
      </w:r>
      <w:r w:rsidR="00B534BB">
        <w:rPr>
          <w:rFonts w:ascii="Times New Roman" w:hAnsi="Times New Roman" w:cs="Times New Roman"/>
          <w:sz w:val="24"/>
          <w:szCs w:val="24"/>
        </w:rPr>
        <w:t>último</w:t>
      </w:r>
      <w:r w:rsidR="00D634FA">
        <w:rPr>
          <w:rFonts w:ascii="Times New Roman" w:hAnsi="Times New Roman" w:cs="Times New Roman"/>
          <w:sz w:val="24"/>
          <w:szCs w:val="24"/>
        </w:rPr>
        <w:t xml:space="preserve"> se tiene encargado que cuando los gerentes dicten que el tiempo de familiarización fue suficiente se terminaran de usar las ordenes </w:t>
      </w:r>
      <w:r w:rsidR="00552B0B">
        <w:rPr>
          <w:rFonts w:ascii="Times New Roman" w:hAnsi="Times New Roman" w:cs="Times New Roman"/>
          <w:sz w:val="24"/>
          <w:szCs w:val="24"/>
        </w:rPr>
        <w:t xml:space="preserve">físicas. </w:t>
      </w:r>
    </w:p>
    <w:p w14:paraId="0F4F9316" w14:textId="0744AAD8" w:rsidR="00565968" w:rsidRDefault="00594850" w:rsidP="0042611A">
      <w:p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2032" behindDoc="0" locked="0" layoutInCell="1" allowOverlap="1" wp14:anchorId="0A7B8979" wp14:editId="3FC155B2">
                <wp:simplePos x="0" y="0"/>
                <wp:positionH relativeFrom="margin">
                  <wp:align>left</wp:align>
                </wp:positionH>
                <wp:positionV relativeFrom="paragraph">
                  <wp:posOffset>2834197</wp:posOffset>
                </wp:positionV>
                <wp:extent cx="1904365" cy="635"/>
                <wp:effectExtent l="0" t="0" r="635"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1904365" cy="635"/>
                        </a:xfrm>
                        <a:prstGeom prst="rect">
                          <a:avLst/>
                        </a:prstGeom>
                        <a:solidFill>
                          <a:prstClr val="white"/>
                        </a:solidFill>
                        <a:ln>
                          <a:noFill/>
                        </a:ln>
                      </wps:spPr>
                      <wps:txbx>
                        <w:txbxContent>
                          <w:p w14:paraId="31C906EF" w14:textId="083CF7AB" w:rsidR="00594850" w:rsidRPr="00594850" w:rsidRDefault="00594850" w:rsidP="00594850">
                            <w:pPr>
                              <w:pStyle w:val="Descripcin"/>
                              <w:rPr>
                                <w:noProof/>
                                <w:color w:val="auto"/>
                              </w:rPr>
                            </w:pPr>
                            <w:r w:rsidRPr="00594850">
                              <w:rPr>
                                <w:color w:val="auto"/>
                              </w:rPr>
                              <w:t xml:space="preserve">Ilustración </w:t>
                            </w:r>
                            <w:r w:rsidR="00E8037A">
                              <w:rPr>
                                <w:color w:val="auto"/>
                              </w:rPr>
                              <w:t>17</w:t>
                            </w:r>
                            <w:r w:rsidRPr="00594850">
                              <w:rPr>
                                <w:color w:val="auto"/>
                              </w:rPr>
                              <w:t xml:space="preserve"> - Paquete común de papel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B8979" id="Cuadro de texto 24" o:spid="_x0000_s1037" type="#_x0000_t202" style="position:absolute;left:0;text-align:left;margin-left:0;margin-top:223.15pt;width:149.95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" stroked="f">
                <v:textbox style="mso-fit-shape-to-text:t" inset="0,0,0,0">
                  <w:txbxContent>
                    <w:p w14:paraId="31C906EF" w14:textId="083CF7AB" w:rsidR="00594850" w:rsidRPr="00594850" w:rsidRDefault="00594850" w:rsidP="00594850">
                      <w:pPr>
                        <w:pStyle w:val="Descripcin"/>
                        <w:rPr>
                          <w:noProof/>
                          <w:color w:val="auto"/>
                        </w:rPr>
                      </w:pPr>
                      <w:r w:rsidRPr="00594850">
                        <w:rPr>
                          <w:color w:val="auto"/>
                        </w:rPr>
                        <w:t xml:space="preserve">Ilustración </w:t>
                      </w:r>
                      <w:r w:rsidR="00E8037A">
                        <w:rPr>
                          <w:color w:val="auto"/>
                        </w:rPr>
                        <w:t>17</w:t>
                      </w:r>
                      <w:r w:rsidRPr="00594850">
                        <w:rPr>
                          <w:color w:val="auto"/>
                        </w:rPr>
                        <w:t xml:space="preserve"> - Paquete común de papel</w:t>
                      </w:r>
                    </w:p>
                  </w:txbxContent>
                </v:textbox>
                <w10:wrap type="square" anchorx="margin"/>
              </v:shape>
            </w:pict>
          </mc:Fallback>
        </mc:AlternateContent>
      </w:r>
      <w:r>
        <w:rPr>
          <w:noProof/>
        </w:rPr>
        <w:drawing>
          <wp:anchor distT="0" distB="0" distL="114300" distR="114300" simplePos="0" relativeHeight="251689984" behindDoc="0" locked="0" layoutInCell="1" allowOverlap="1" wp14:anchorId="0D14AECB" wp14:editId="14B2471F">
            <wp:simplePos x="0" y="0"/>
            <wp:positionH relativeFrom="margin">
              <wp:align>left</wp:align>
            </wp:positionH>
            <wp:positionV relativeFrom="paragraph">
              <wp:posOffset>151559</wp:posOffset>
            </wp:positionV>
            <wp:extent cx="1904365" cy="2721610"/>
            <wp:effectExtent l="0" t="0" r="635" b="254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0461" t="24474" r="56108" b="15983"/>
                    <a:stretch/>
                  </pic:blipFill>
                  <pic:spPr bwMode="auto">
                    <a:xfrm>
                      <a:off x="0" y="0"/>
                      <a:ext cx="1904365" cy="2721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2B0B">
        <w:rPr>
          <w:rFonts w:ascii="Times New Roman" w:hAnsi="Times New Roman" w:cs="Times New Roman"/>
          <w:sz w:val="24"/>
          <w:szCs w:val="24"/>
        </w:rPr>
        <w:tab/>
        <w:t xml:space="preserve">Por esa razón se </w:t>
      </w:r>
      <w:r>
        <w:rPr>
          <w:rFonts w:ascii="Times New Roman" w:hAnsi="Times New Roman" w:cs="Times New Roman"/>
          <w:sz w:val="24"/>
          <w:szCs w:val="24"/>
        </w:rPr>
        <w:t>analizó</w:t>
      </w:r>
      <w:r w:rsidR="00552B0B">
        <w:rPr>
          <w:rFonts w:ascii="Times New Roman" w:hAnsi="Times New Roman" w:cs="Times New Roman"/>
          <w:sz w:val="24"/>
          <w:szCs w:val="24"/>
        </w:rPr>
        <w:t xml:space="preserve"> el </w:t>
      </w:r>
      <w:r>
        <w:rPr>
          <w:rFonts w:ascii="Times New Roman" w:hAnsi="Times New Roman" w:cs="Times New Roman"/>
          <w:sz w:val="24"/>
          <w:szCs w:val="24"/>
        </w:rPr>
        <w:t>cálculo</w:t>
      </w:r>
      <w:r w:rsidR="00552B0B">
        <w:rPr>
          <w:rFonts w:ascii="Times New Roman" w:hAnsi="Times New Roman" w:cs="Times New Roman"/>
          <w:sz w:val="24"/>
          <w:szCs w:val="24"/>
        </w:rPr>
        <w:t xml:space="preserve"> de cuando dinero y hojas de papel Laats se ahorra usando exclusivamente las aplicaciones. Un paquete normal de papel bond cuesta aproximadamente 55.90 quetzales y trae aproximadamente 80 hojas (estos datos se sacaron de la marca de papel bond que usa la empresa, pero los precios y cantidades varían según la marca, el producto que se usó de ejemplo se puede ver en la figura 13)</w:t>
      </w:r>
      <w:r w:rsidR="00DF3930">
        <w:rPr>
          <w:rFonts w:ascii="Times New Roman" w:hAnsi="Times New Roman" w:cs="Times New Roman"/>
          <w:sz w:val="24"/>
          <w:szCs w:val="24"/>
        </w:rPr>
        <w:t xml:space="preserve">. </w:t>
      </w:r>
      <w:r w:rsidR="00565968">
        <w:rPr>
          <w:rFonts w:ascii="Times New Roman" w:hAnsi="Times New Roman" w:cs="Times New Roman"/>
          <w:sz w:val="24"/>
          <w:szCs w:val="24"/>
        </w:rPr>
        <w:t xml:space="preserve">En el cuadro 3 podremos observar cuantas ordenes de servicio se han realizado forma digital </w:t>
      </w:r>
      <w:r w:rsidR="009511B4">
        <w:rPr>
          <w:rFonts w:ascii="Times New Roman" w:hAnsi="Times New Roman" w:cs="Times New Roman"/>
          <w:sz w:val="24"/>
          <w:szCs w:val="24"/>
        </w:rPr>
        <w:t xml:space="preserve">entre agosto y septiembre </w:t>
      </w:r>
      <w:r w:rsidR="00565968">
        <w:rPr>
          <w:rFonts w:ascii="Times New Roman" w:hAnsi="Times New Roman" w:cs="Times New Roman"/>
          <w:sz w:val="24"/>
          <w:szCs w:val="24"/>
        </w:rPr>
        <w:t>y respecto a eso cuánto dinero se ha ahorrado, en cuadro 4 podremos observar</w:t>
      </w:r>
      <w:r w:rsidR="00FC3739">
        <w:rPr>
          <w:rFonts w:ascii="Times New Roman" w:hAnsi="Times New Roman" w:cs="Times New Roman"/>
          <w:sz w:val="24"/>
          <w:szCs w:val="24"/>
        </w:rPr>
        <w:t xml:space="preserve"> </w:t>
      </w:r>
      <w:r w:rsidR="000F321E">
        <w:rPr>
          <w:rFonts w:ascii="Times New Roman" w:hAnsi="Times New Roman" w:cs="Times New Roman"/>
          <w:sz w:val="24"/>
          <w:szCs w:val="24"/>
        </w:rPr>
        <w:t xml:space="preserve">cuantas </w:t>
      </w:r>
      <w:r w:rsidR="00FC3739">
        <w:rPr>
          <w:rFonts w:ascii="Times New Roman" w:hAnsi="Times New Roman" w:cs="Times New Roman"/>
          <w:sz w:val="24"/>
          <w:szCs w:val="24"/>
        </w:rPr>
        <w:t>ordenes físicas</w:t>
      </w:r>
      <w:r w:rsidR="00AD6764">
        <w:rPr>
          <w:rFonts w:ascii="Times New Roman" w:hAnsi="Times New Roman" w:cs="Times New Roman"/>
          <w:sz w:val="24"/>
          <w:szCs w:val="24"/>
        </w:rPr>
        <w:t xml:space="preserve"> ya escaneadas</w:t>
      </w:r>
      <w:r w:rsidR="00FC3739">
        <w:rPr>
          <w:rFonts w:ascii="Times New Roman" w:hAnsi="Times New Roman" w:cs="Times New Roman"/>
          <w:sz w:val="24"/>
          <w:szCs w:val="24"/>
        </w:rPr>
        <w:t xml:space="preserve"> se han realizado durante </w:t>
      </w:r>
      <w:r w:rsidR="00464422">
        <w:rPr>
          <w:rFonts w:ascii="Times New Roman" w:hAnsi="Times New Roman" w:cs="Times New Roman"/>
          <w:sz w:val="24"/>
          <w:szCs w:val="24"/>
        </w:rPr>
        <w:t>el mismo periodo de tiempo</w:t>
      </w:r>
      <w:r w:rsidR="00FC3739">
        <w:rPr>
          <w:rFonts w:ascii="Times New Roman" w:hAnsi="Times New Roman" w:cs="Times New Roman"/>
          <w:sz w:val="24"/>
          <w:szCs w:val="24"/>
        </w:rPr>
        <w:t xml:space="preserve"> </w:t>
      </w:r>
      <w:r w:rsidR="000F321E">
        <w:rPr>
          <w:rFonts w:ascii="Times New Roman" w:hAnsi="Times New Roman" w:cs="Times New Roman"/>
          <w:sz w:val="24"/>
          <w:szCs w:val="24"/>
        </w:rPr>
        <w:t xml:space="preserve">y </w:t>
      </w:r>
      <w:r w:rsidR="00464422">
        <w:rPr>
          <w:rFonts w:ascii="Times New Roman" w:hAnsi="Times New Roman" w:cs="Times New Roman"/>
          <w:sz w:val="24"/>
          <w:szCs w:val="24"/>
        </w:rPr>
        <w:t>cuánto</w:t>
      </w:r>
      <w:r w:rsidR="000F321E">
        <w:rPr>
          <w:rFonts w:ascii="Times New Roman" w:hAnsi="Times New Roman" w:cs="Times New Roman"/>
          <w:sz w:val="24"/>
          <w:szCs w:val="24"/>
        </w:rPr>
        <w:t xml:space="preserve"> dinero se ha gastado respecto a eso, hay que mencionar que realizar una orden de servicio equivale al consumo de una hoja. </w:t>
      </w:r>
      <w:r w:rsidR="004D25D8">
        <w:rPr>
          <w:rFonts w:ascii="Times New Roman" w:hAnsi="Times New Roman" w:cs="Times New Roman"/>
          <w:sz w:val="24"/>
          <w:szCs w:val="24"/>
        </w:rPr>
        <w:t xml:space="preserve">Por </w:t>
      </w:r>
      <w:r w:rsidR="009511B4">
        <w:rPr>
          <w:rFonts w:ascii="Times New Roman" w:hAnsi="Times New Roman" w:cs="Times New Roman"/>
          <w:sz w:val="24"/>
          <w:szCs w:val="24"/>
        </w:rPr>
        <w:t>último,</w:t>
      </w:r>
      <w:r w:rsidR="004D25D8">
        <w:rPr>
          <w:rFonts w:ascii="Times New Roman" w:hAnsi="Times New Roman" w:cs="Times New Roman"/>
          <w:sz w:val="24"/>
          <w:szCs w:val="24"/>
        </w:rPr>
        <w:t xml:space="preserve"> hay que mencionar </w:t>
      </w:r>
      <w:r w:rsidR="00AD6764">
        <w:rPr>
          <w:rFonts w:ascii="Times New Roman" w:hAnsi="Times New Roman" w:cs="Times New Roman"/>
          <w:sz w:val="24"/>
          <w:szCs w:val="24"/>
        </w:rPr>
        <w:t xml:space="preserve">que las cantidades entre ordenes digitales y físicas </w:t>
      </w:r>
      <w:r w:rsidR="00B534BB">
        <w:rPr>
          <w:rFonts w:ascii="Times New Roman" w:hAnsi="Times New Roman" w:cs="Times New Roman"/>
          <w:sz w:val="24"/>
          <w:szCs w:val="24"/>
        </w:rPr>
        <w:t>varían</w:t>
      </w:r>
      <w:r w:rsidR="00AD6764">
        <w:rPr>
          <w:rFonts w:ascii="Times New Roman" w:hAnsi="Times New Roman" w:cs="Times New Roman"/>
          <w:sz w:val="24"/>
          <w:szCs w:val="24"/>
        </w:rPr>
        <w:t xml:space="preserve"> </w:t>
      </w:r>
      <w:r w:rsidR="004D25D8">
        <w:rPr>
          <w:rFonts w:ascii="Times New Roman" w:hAnsi="Times New Roman" w:cs="Times New Roman"/>
          <w:sz w:val="24"/>
          <w:szCs w:val="24"/>
        </w:rPr>
        <w:t xml:space="preserve">por el hecho que </w:t>
      </w:r>
      <w:r w:rsidR="00AD6764">
        <w:rPr>
          <w:rFonts w:ascii="Times New Roman" w:hAnsi="Times New Roman" w:cs="Times New Roman"/>
          <w:sz w:val="24"/>
          <w:szCs w:val="24"/>
        </w:rPr>
        <w:t>aún</w:t>
      </w:r>
      <w:r w:rsidR="004D25D8">
        <w:rPr>
          <w:rFonts w:ascii="Times New Roman" w:hAnsi="Times New Roman" w:cs="Times New Roman"/>
          <w:sz w:val="24"/>
          <w:szCs w:val="24"/>
        </w:rPr>
        <w:t xml:space="preserve"> se encuentran en un estado de prueba el uso de las aplicaciones para este punto. </w:t>
      </w:r>
    </w:p>
    <w:tbl>
      <w:tblPr>
        <w:tblStyle w:val="Tablanormal1"/>
        <w:tblW w:w="0" w:type="auto"/>
        <w:tblLook w:val="04A0" w:firstRow="1" w:lastRow="0" w:firstColumn="1" w:lastColumn="0" w:noHBand="0" w:noVBand="1"/>
      </w:tblPr>
      <w:tblGrid>
        <w:gridCol w:w="2503"/>
        <w:gridCol w:w="2328"/>
        <w:gridCol w:w="2340"/>
        <w:gridCol w:w="1822"/>
      </w:tblGrid>
      <w:tr w:rsidR="001844B1" w14:paraId="1CD2ED9E" w14:textId="4074740B" w:rsidTr="00184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28C3337A" w14:textId="247DD19B" w:rsidR="001844B1" w:rsidRPr="001844B1" w:rsidRDefault="001844B1" w:rsidP="001844B1">
            <w:pPr>
              <w:rPr>
                <w:rFonts w:ascii="Arial" w:hAnsi="Arial" w:cs="Arial"/>
                <w:sz w:val="24"/>
                <w:szCs w:val="24"/>
              </w:rPr>
            </w:pPr>
            <w:r w:rsidRPr="001844B1">
              <w:rPr>
                <w:rFonts w:ascii="Arial" w:hAnsi="Arial" w:cs="Arial"/>
                <w:sz w:val="24"/>
                <w:szCs w:val="24"/>
              </w:rPr>
              <w:t xml:space="preserve">Departamento </w:t>
            </w:r>
          </w:p>
        </w:tc>
        <w:tc>
          <w:tcPr>
            <w:tcW w:w="2328" w:type="dxa"/>
          </w:tcPr>
          <w:p w14:paraId="639A917B" w14:textId="0EE61F06" w:rsidR="001844B1" w:rsidRPr="001844B1" w:rsidRDefault="001844B1" w:rsidP="001844B1">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844B1">
              <w:rPr>
                <w:rFonts w:ascii="Arial" w:hAnsi="Arial" w:cs="Arial"/>
                <w:sz w:val="24"/>
                <w:szCs w:val="24"/>
              </w:rPr>
              <w:t xml:space="preserve">Numero de ordenes generadas (digitales) </w:t>
            </w:r>
          </w:p>
        </w:tc>
        <w:tc>
          <w:tcPr>
            <w:tcW w:w="2340" w:type="dxa"/>
          </w:tcPr>
          <w:p w14:paraId="3BCC046F" w14:textId="728844E5" w:rsidR="001844B1" w:rsidRPr="001844B1" w:rsidRDefault="001844B1" w:rsidP="001844B1">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844B1">
              <w:rPr>
                <w:rFonts w:ascii="Arial" w:hAnsi="Arial" w:cs="Arial"/>
                <w:sz w:val="24"/>
                <w:szCs w:val="24"/>
              </w:rPr>
              <w:t>Dinero que representa</w:t>
            </w:r>
          </w:p>
        </w:tc>
        <w:tc>
          <w:tcPr>
            <w:tcW w:w="1822" w:type="dxa"/>
          </w:tcPr>
          <w:p w14:paraId="4E94A410" w14:textId="6B8495EF" w:rsidR="001844B1" w:rsidRPr="001844B1" w:rsidRDefault="001844B1" w:rsidP="001844B1">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Fechas de generación</w:t>
            </w:r>
          </w:p>
        </w:tc>
      </w:tr>
      <w:tr w:rsidR="001844B1" w14:paraId="300EAC71" w14:textId="3766D108" w:rsidTr="00184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62F29153" w14:textId="59F12164" w:rsidR="001844B1" w:rsidRPr="001844B1" w:rsidRDefault="001844B1" w:rsidP="0042611A">
            <w:pPr>
              <w:jc w:val="both"/>
              <w:rPr>
                <w:rFonts w:ascii="Arial" w:hAnsi="Arial" w:cs="Arial"/>
                <w:b w:val="0"/>
                <w:bCs w:val="0"/>
                <w:sz w:val="24"/>
                <w:szCs w:val="24"/>
              </w:rPr>
            </w:pPr>
            <w:r w:rsidRPr="001844B1">
              <w:rPr>
                <w:rFonts w:ascii="Arial" w:hAnsi="Arial" w:cs="Arial"/>
                <w:sz w:val="24"/>
                <w:szCs w:val="24"/>
              </w:rPr>
              <w:t>CCO</w:t>
            </w:r>
          </w:p>
        </w:tc>
        <w:tc>
          <w:tcPr>
            <w:tcW w:w="2328" w:type="dxa"/>
          </w:tcPr>
          <w:p w14:paraId="0EBE0F92" w14:textId="52DE435E" w:rsidR="001844B1" w:rsidRPr="001844B1" w:rsidRDefault="00464422" w:rsidP="0042611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5</w:t>
            </w:r>
            <w:r w:rsidR="00D34228">
              <w:rPr>
                <w:rFonts w:ascii="Arial" w:hAnsi="Arial" w:cs="Arial"/>
                <w:sz w:val="24"/>
                <w:szCs w:val="24"/>
              </w:rPr>
              <w:t>84</w:t>
            </w:r>
          </w:p>
        </w:tc>
        <w:tc>
          <w:tcPr>
            <w:tcW w:w="2340" w:type="dxa"/>
          </w:tcPr>
          <w:p w14:paraId="2C681587" w14:textId="25E71E5C" w:rsidR="001844B1" w:rsidRPr="001844B1" w:rsidRDefault="00283ACA" w:rsidP="0042611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Q. </w:t>
            </w:r>
            <w:r w:rsidR="00D34228">
              <w:rPr>
                <w:rFonts w:ascii="Arial" w:hAnsi="Arial" w:cs="Arial"/>
                <w:sz w:val="24"/>
                <w:szCs w:val="24"/>
              </w:rPr>
              <w:t>408.07</w:t>
            </w:r>
          </w:p>
        </w:tc>
        <w:tc>
          <w:tcPr>
            <w:tcW w:w="1822" w:type="dxa"/>
          </w:tcPr>
          <w:p w14:paraId="7E6DE3DD" w14:textId="177AD494" w:rsidR="001844B1" w:rsidRPr="001844B1" w:rsidRDefault="00044E47" w:rsidP="007267A0">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1 </w:t>
            </w:r>
            <w:r w:rsidR="00464422">
              <w:rPr>
                <w:rFonts w:ascii="Arial" w:hAnsi="Arial" w:cs="Arial"/>
                <w:sz w:val="24"/>
                <w:szCs w:val="24"/>
              </w:rPr>
              <w:t>agos</w:t>
            </w:r>
            <w:r w:rsidR="007267A0">
              <w:rPr>
                <w:rFonts w:ascii="Arial" w:hAnsi="Arial" w:cs="Arial"/>
                <w:sz w:val="24"/>
                <w:szCs w:val="24"/>
              </w:rPr>
              <w:t>to</w:t>
            </w:r>
            <w:r>
              <w:rPr>
                <w:rFonts w:ascii="Arial" w:hAnsi="Arial" w:cs="Arial"/>
                <w:sz w:val="24"/>
                <w:szCs w:val="24"/>
              </w:rPr>
              <w:t xml:space="preserve"> – </w:t>
            </w:r>
            <w:r w:rsidR="007267A0">
              <w:rPr>
                <w:rFonts w:ascii="Arial" w:hAnsi="Arial" w:cs="Arial"/>
                <w:sz w:val="24"/>
                <w:szCs w:val="24"/>
              </w:rPr>
              <w:t>2</w:t>
            </w:r>
            <w:r w:rsidR="00D34228">
              <w:rPr>
                <w:rFonts w:ascii="Arial" w:hAnsi="Arial" w:cs="Arial"/>
                <w:sz w:val="24"/>
                <w:szCs w:val="24"/>
              </w:rPr>
              <w:t>5</w:t>
            </w:r>
            <w:r w:rsidR="007267A0">
              <w:rPr>
                <w:rFonts w:ascii="Arial" w:hAnsi="Arial" w:cs="Arial"/>
                <w:sz w:val="24"/>
                <w:szCs w:val="24"/>
              </w:rPr>
              <w:t xml:space="preserve"> septiembre</w:t>
            </w:r>
          </w:p>
        </w:tc>
      </w:tr>
      <w:tr w:rsidR="001844B1" w14:paraId="504ACAEF" w14:textId="58CB8BD2" w:rsidTr="001844B1">
        <w:tc>
          <w:tcPr>
            <w:cnfStyle w:val="001000000000" w:firstRow="0" w:lastRow="0" w:firstColumn="1" w:lastColumn="0" w:oddVBand="0" w:evenVBand="0" w:oddHBand="0" w:evenHBand="0" w:firstRowFirstColumn="0" w:firstRowLastColumn="0" w:lastRowFirstColumn="0" w:lastRowLastColumn="0"/>
            <w:tcW w:w="2503" w:type="dxa"/>
          </w:tcPr>
          <w:p w14:paraId="2D789304" w14:textId="15EFE2B6" w:rsidR="001844B1" w:rsidRPr="001844B1" w:rsidRDefault="001844B1" w:rsidP="0042611A">
            <w:pPr>
              <w:jc w:val="both"/>
              <w:rPr>
                <w:rFonts w:ascii="Arial" w:hAnsi="Arial" w:cs="Arial"/>
                <w:sz w:val="24"/>
                <w:szCs w:val="24"/>
              </w:rPr>
            </w:pPr>
            <w:r w:rsidRPr="001844B1">
              <w:rPr>
                <w:rFonts w:ascii="Arial" w:hAnsi="Arial" w:cs="Arial"/>
                <w:sz w:val="24"/>
                <w:szCs w:val="24"/>
              </w:rPr>
              <w:t>CGO</w:t>
            </w:r>
          </w:p>
        </w:tc>
        <w:tc>
          <w:tcPr>
            <w:tcW w:w="2328" w:type="dxa"/>
          </w:tcPr>
          <w:p w14:paraId="05ACDCEB" w14:textId="2BACB6CB" w:rsidR="001844B1" w:rsidRPr="001844B1" w:rsidRDefault="00C75789" w:rsidP="0042611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628</w:t>
            </w:r>
          </w:p>
        </w:tc>
        <w:tc>
          <w:tcPr>
            <w:tcW w:w="2340" w:type="dxa"/>
          </w:tcPr>
          <w:p w14:paraId="53A3DC64" w14:textId="3F256A72" w:rsidR="001844B1" w:rsidRPr="001844B1" w:rsidRDefault="00C75789" w:rsidP="0042611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Q. 438.86</w:t>
            </w:r>
          </w:p>
        </w:tc>
        <w:tc>
          <w:tcPr>
            <w:tcW w:w="1822" w:type="dxa"/>
          </w:tcPr>
          <w:p w14:paraId="13BFDEEB" w14:textId="1A744115" w:rsidR="001844B1" w:rsidRPr="001844B1" w:rsidRDefault="00C75789" w:rsidP="0042611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22 agosto – 26 septiembre </w:t>
            </w:r>
          </w:p>
        </w:tc>
      </w:tr>
      <w:tr w:rsidR="001844B1" w14:paraId="48A767F0" w14:textId="42D798DD" w:rsidTr="00184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2BDE8EFA" w14:textId="09FCDA70" w:rsidR="001844B1" w:rsidRPr="001844B1" w:rsidRDefault="001844B1" w:rsidP="0042611A">
            <w:pPr>
              <w:jc w:val="both"/>
              <w:rPr>
                <w:rFonts w:ascii="Arial" w:hAnsi="Arial" w:cs="Arial"/>
                <w:sz w:val="24"/>
                <w:szCs w:val="24"/>
              </w:rPr>
            </w:pPr>
            <w:r w:rsidRPr="001844B1">
              <w:rPr>
                <w:rFonts w:ascii="Arial" w:hAnsi="Arial" w:cs="Arial"/>
                <w:sz w:val="24"/>
                <w:szCs w:val="24"/>
              </w:rPr>
              <w:t>FBO</w:t>
            </w:r>
          </w:p>
        </w:tc>
        <w:tc>
          <w:tcPr>
            <w:tcW w:w="2328" w:type="dxa"/>
          </w:tcPr>
          <w:p w14:paraId="141FDEDF" w14:textId="2E7B86CA" w:rsidR="001844B1" w:rsidRPr="00D34228" w:rsidRDefault="00D34228" w:rsidP="0042611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Pr>
                <w:rFonts w:ascii="Arial" w:hAnsi="Arial" w:cs="Arial"/>
                <w:sz w:val="24"/>
                <w:szCs w:val="24"/>
              </w:rPr>
              <w:t>31</w:t>
            </w:r>
          </w:p>
        </w:tc>
        <w:tc>
          <w:tcPr>
            <w:tcW w:w="2340" w:type="dxa"/>
          </w:tcPr>
          <w:p w14:paraId="25B5C085" w14:textId="4F7CC131" w:rsidR="001844B1" w:rsidRPr="001844B1" w:rsidRDefault="00D34228" w:rsidP="0042611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Q. 21.66 </w:t>
            </w:r>
          </w:p>
        </w:tc>
        <w:tc>
          <w:tcPr>
            <w:tcW w:w="1822" w:type="dxa"/>
          </w:tcPr>
          <w:p w14:paraId="641038AA" w14:textId="50258DBD" w:rsidR="001844B1" w:rsidRPr="001844B1" w:rsidRDefault="00D34228" w:rsidP="0042611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1 agosto – 17 septiembre </w:t>
            </w:r>
          </w:p>
        </w:tc>
      </w:tr>
      <w:tr w:rsidR="001844B1" w14:paraId="6A5E3BC0" w14:textId="5D5ABE8D" w:rsidTr="001844B1">
        <w:tc>
          <w:tcPr>
            <w:cnfStyle w:val="001000000000" w:firstRow="0" w:lastRow="0" w:firstColumn="1" w:lastColumn="0" w:oddVBand="0" w:evenVBand="0" w:oddHBand="0" w:evenHBand="0" w:firstRowFirstColumn="0" w:firstRowLastColumn="0" w:lastRowFirstColumn="0" w:lastRowLastColumn="0"/>
            <w:tcW w:w="2503" w:type="dxa"/>
          </w:tcPr>
          <w:p w14:paraId="0FB8CEB0" w14:textId="51ED8318" w:rsidR="001844B1" w:rsidRPr="001844B1" w:rsidRDefault="001844B1" w:rsidP="0042611A">
            <w:pPr>
              <w:jc w:val="both"/>
              <w:rPr>
                <w:rFonts w:ascii="Arial" w:hAnsi="Arial" w:cs="Arial"/>
                <w:sz w:val="24"/>
                <w:szCs w:val="24"/>
              </w:rPr>
            </w:pPr>
            <w:r w:rsidRPr="001844B1">
              <w:rPr>
                <w:rFonts w:ascii="Arial" w:hAnsi="Arial" w:cs="Arial"/>
                <w:sz w:val="24"/>
                <w:szCs w:val="24"/>
              </w:rPr>
              <w:t>MANTO</w:t>
            </w:r>
          </w:p>
        </w:tc>
        <w:tc>
          <w:tcPr>
            <w:tcW w:w="2328" w:type="dxa"/>
          </w:tcPr>
          <w:p w14:paraId="3FDE0044" w14:textId="55056AC2" w:rsidR="001844B1" w:rsidRPr="001844B1" w:rsidRDefault="00FB41E1" w:rsidP="0042611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324</w:t>
            </w:r>
          </w:p>
        </w:tc>
        <w:tc>
          <w:tcPr>
            <w:tcW w:w="2340" w:type="dxa"/>
          </w:tcPr>
          <w:p w14:paraId="42BD11BC" w14:textId="1206C9CB" w:rsidR="001844B1" w:rsidRPr="001844B1" w:rsidRDefault="00FB41E1" w:rsidP="0042611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Q. 226.40</w:t>
            </w:r>
          </w:p>
        </w:tc>
        <w:tc>
          <w:tcPr>
            <w:tcW w:w="1822" w:type="dxa"/>
          </w:tcPr>
          <w:p w14:paraId="7D4D1D88" w14:textId="2A3947F6" w:rsidR="001844B1" w:rsidRPr="001844B1" w:rsidRDefault="00D34228" w:rsidP="0042611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17 agosto </w:t>
            </w:r>
            <w:r w:rsidR="00FB41E1">
              <w:rPr>
                <w:rFonts w:ascii="Arial" w:hAnsi="Arial" w:cs="Arial"/>
                <w:sz w:val="24"/>
                <w:szCs w:val="24"/>
              </w:rPr>
              <w:t>–</w:t>
            </w:r>
            <w:r>
              <w:rPr>
                <w:rFonts w:ascii="Arial" w:hAnsi="Arial" w:cs="Arial"/>
                <w:sz w:val="24"/>
                <w:szCs w:val="24"/>
              </w:rPr>
              <w:t xml:space="preserve"> </w:t>
            </w:r>
            <w:r w:rsidR="00FB41E1">
              <w:rPr>
                <w:rFonts w:ascii="Arial" w:hAnsi="Arial" w:cs="Arial"/>
                <w:sz w:val="24"/>
                <w:szCs w:val="24"/>
              </w:rPr>
              <w:t>26 septiembre</w:t>
            </w:r>
          </w:p>
        </w:tc>
      </w:tr>
      <w:tr w:rsidR="001844B1" w14:paraId="57459616" w14:textId="1272E358" w:rsidTr="00184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10CC10D6" w14:textId="21C73BC1" w:rsidR="001844B1" w:rsidRPr="001844B1" w:rsidRDefault="001844B1" w:rsidP="0042611A">
            <w:pPr>
              <w:jc w:val="both"/>
              <w:rPr>
                <w:rFonts w:ascii="Arial" w:hAnsi="Arial" w:cs="Arial"/>
                <w:sz w:val="24"/>
                <w:szCs w:val="24"/>
              </w:rPr>
            </w:pPr>
            <w:r w:rsidRPr="001844B1">
              <w:rPr>
                <w:rFonts w:ascii="Arial" w:hAnsi="Arial" w:cs="Arial"/>
                <w:sz w:val="24"/>
                <w:szCs w:val="24"/>
              </w:rPr>
              <w:t>PXS</w:t>
            </w:r>
          </w:p>
        </w:tc>
        <w:tc>
          <w:tcPr>
            <w:tcW w:w="2328" w:type="dxa"/>
          </w:tcPr>
          <w:p w14:paraId="7FAE8E3F" w14:textId="5A58C813" w:rsidR="001844B1" w:rsidRPr="001844B1" w:rsidRDefault="00FB41E1" w:rsidP="0042611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523</w:t>
            </w:r>
          </w:p>
        </w:tc>
        <w:tc>
          <w:tcPr>
            <w:tcW w:w="2340" w:type="dxa"/>
          </w:tcPr>
          <w:p w14:paraId="6694030A" w14:textId="5F991901" w:rsidR="001844B1" w:rsidRPr="001844B1" w:rsidRDefault="00FB41E1" w:rsidP="0042611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Q. 365.45</w:t>
            </w:r>
          </w:p>
        </w:tc>
        <w:tc>
          <w:tcPr>
            <w:tcW w:w="1822" w:type="dxa"/>
          </w:tcPr>
          <w:p w14:paraId="5C886109" w14:textId="5BE1C8D5" w:rsidR="001844B1" w:rsidRPr="001844B1" w:rsidRDefault="00FB41E1" w:rsidP="0042611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10 agosto – 26 septiembre </w:t>
            </w:r>
          </w:p>
        </w:tc>
      </w:tr>
      <w:tr w:rsidR="001844B1" w14:paraId="3769D08D" w14:textId="76FF8DB4" w:rsidTr="001844B1">
        <w:tc>
          <w:tcPr>
            <w:cnfStyle w:val="001000000000" w:firstRow="0" w:lastRow="0" w:firstColumn="1" w:lastColumn="0" w:oddVBand="0" w:evenVBand="0" w:oddHBand="0" w:evenHBand="0" w:firstRowFirstColumn="0" w:firstRowLastColumn="0" w:lastRowFirstColumn="0" w:lastRowLastColumn="0"/>
            <w:tcW w:w="2503" w:type="dxa"/>
          </w:tcPr>
          <w:p w14:paraId="3E94D5BB" w14:textId="420DC483" w:rsidR="001844B1" w:rsidRPr="001844B1" w:rsidRDefault="001844B1" w:rsidP="0042611A">
            <w:pPr>
              <w:jc w:val="both"/>
              <w:rPr>
                <w:rFonts w:ascii="Arial" w:hAnsi="Arial" w:cs="Arial"/>
                <w:sz w:val="24"/>
                <w:szCs w:val="24"/>
              </w:rPr>
            </w:pPr>
            <w:r w:rsidRPr="001844B1">
              <w:rPr>
                <w:rFonts w:ascii="Arial" w:hAnsi="Arial" w:cs="Arial"/>
                <w:sz w:val="24"/>
                <w:szCs w:val="24"/>
              </w:rPr>
              <w:t>SAP</w:t>
            </w:r>
          </w:p>
        </w:tc>
        <w:tc>
          <w:tcPr>
            <w:tcW w:w="2328" w:type="dxa"/>
          </w:tcPr>
          <w:p w14:paraId="6ED83708" w14:textId="6640C826" w:rsidR="001844B1" w:rsidRPr="001844B1" w:rsidRDefault="00951130" w:rsidP="0042611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539</w:t>
            </w:r>
          </w:p>
        </w:tc>
        <w:tc>
          <w:tcPr>
            <w:tcW w:w="2340" w:type="dxa"/>
          </w:tcPr>
          <w:p w14:paraId="77C40E69" w14:textId="1CEB8D23" w:rsidR="001844B1" w:rsidRPr="001844B1" w:rsidRDefault="00951130" w:rsidP="0042611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Q. 376.63</w:t>
            </w:r>
          </w:p>
        </w:tc>
        <w:tc>
          <w:tcPr>
            <w:tcW w:w="1822" w:type="dxa"/>
          </w:tcPr>
          <w:p w14:paraId="44EC20C3" w14:textId="3CF904C6" w:rsidR="001844B1" w:rsidRPr="001844B1" w:rsidRDefault="00951130" w:rsidP="0042611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 agosto – 26 septiembre</w:t>
            </w:r>
          </w:p>
        </w:tc>
      </w:tr>
      <w:tr w:rsidR="001844B1" w14:paraId="1ABD9A42" w14:textId="31B1A1BF" w:rsidTr="00184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79E61E71" w14:textId="274F72FF" w:rsidR="001844B1" w:rsidRPr="001844B1" w:rsidRDefault="001844B1" w:rsidP="0042611A">
            <w:pPr>
              <w:jc w:val="both"/>
              <w:rPr>
                <w:rFonts w:ascii="Arial" w:hAnsi="Arial" w:cs="Arial"/>
                <w:sz w:val="24"/>
                <w:szCs w:val="24"/>
              </w:rPr>
            </w:pPr>
            <w:r w:rsidRPr="001844B1">
              <w:rPr>
                <w:rFonts w:ascii="Arial" w:hAnsi="Arial" w:cs="Arial"/>
                <w:sz w:val="24"/>
                <w:szCs w:val="24"/>
              </w:rPr>
              <w:t>SEC</w:t>
            </w:r>
          </w:p>
        </w:tc>
        <w:tc>
          <w:tcPr>
            <w:tcW w:w="2328" w:type="dxa"/>
          </w:tcPr>
          <w:p w14:paraId="0C2ACDFD" w14:textId="3C570E69" w:rsidR="001844B1" w:rsidRPr="001844B1" w:rsidRDefault="00951130" w:rsidP="0042611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969</w:t>
            </w:r>
          </w:p>
        </w:tc>
        <w:tc>
          <w:tcPr>
            <w:tcW w:w="2340" w:type="dxa"/>
          </w:tcPr>
          <w:p w14:paraId="612D1CFA" w14:textId="272B4CBA" w:rsidR="001844B1" w:rsidRPr="001844B1" w:rsidRDefault="00951130" w:rsidP="0042611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Q. 677.09</w:t>
            </w:r>
          </w:p>
        </w:tc>
        <w:tc>
          <w:tcPr>
            <w:tcW w:w="1822" w:type="dxa"/>
          </w:tcPr>
          <w:p w14:paraId="0696EC1D" w14:textId="5742EC5B" w:rsidR="001844B1" w:rsidRPr="001844B1" w:rsidRDefault="00951130" w:rsidP="0042611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1 agosto – 26 septiembre </w:t>
            </w:r>
          </w:p>
        </w:tc>
      </w:tr>
      <w:tr w:rsidR="00951130" w14:paraId="487C2978" w14:textId="77777777" w:rsidTr="001844B1">
        <w:tc>
          <w:tcPr>
            <w:cnfStyle w:val="001000000000" w:firstRow="0" w:lastRow="0" w:firstColumn="1" w:lastColumn="0" w:oddVBand="0" w:evenVBand="0" w:oddHBand="0" w:evenHBand="0" w:firstRowFirstColumn="0" w:firstRowLastColumn="0" w:lastRowFirstColumn="0" w:lastRowLastColumn="0"/>
            <w:tcW w:w="2503" w:type="dxa"/>
          </w:tcPr>
          <w:p w14:paraId="1F2347BE" w14:textId="07B7FA16" w:rsidR="00951130" w:rsidRPr="001844B1" w:rsidRDefault="00951130" w:rsidP="0042611A">
            <w:pPr>
              <w:jc w:val="both"/>
              <w:rPr>
                <w:rFonts w:ascii="Arial" w:hAnsi="Arial" w:cs="Arial"/>
                <w:sz w:val="24"/>
                <w:szCs w:val="24"/>
              </w:rPr>
            </w:pPr>
            <w:r>
              <w:rPr>
                <w:rFonts w:ascii="Arial" w:hAnsi="Arial" w:cs="Arial"/>
                <w:sz w:val="24"/>
                <w:szCs w:val="24"/>
              </w:rPr>
              <w:t xml:space="preserve">Total </w:t>
            </w:r>
          </w:p>
        </w:tc>
        <w:tc>
          <w:tcPr>
            <w:tcW w:w="2328" w:type="dxa"/>
          </w:tcPr>
          <w:p w14:paraId="27840C55" w14:textId="0A780BB0" w:rsidR="00951130" w:rsidRDefault="00293B74" w:rsidP="0042611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3598</w:t>
            </w:r>
          </w:p>
        </w:tc>
        <w:tc>
          <w:tcPr>
            <w:tcW w:w="2340" w:type="dxa"/>
          </w:tcPr>
          <w:p w14:paraId="0FD9D739" w14:textId="7582764F" w:rsidR="00951130" w:rsidRDefault="00293B74" w:rsidP="0042611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Q. 2514.16 </w:t>
            </w:r>
          </w:p>
        </w:tc>
        <w:tc>
          <w:tcPr>
            <w:tcW w:w="1822" w:type="dxa"/>
          </w:tcPr>
          <w:p w14:paraId="33225DFB" w14:textId="213E0226" w:rsidR="00951130" w:rsidRDefault="007A3A9E" w:rsidP="0042611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1 agosto – 26 septiembre </w:t>
            </w:r>
          </w:p>
        </w:tc>
      </w:tr>
    </w:tbl>
    <w:p w14:paraId="16B60278" w14:textId="6773DE58" w:rsidR="00656DF7" w:rsidRDefault="0092127C" w:rsidP="0042611A">
      <w:pPr>
        <w:jc w:val="both"/>
        <w:rPr>
          <w:rFonts w:cstheme="minorHAnsi"/>
          <w:i/>
          <w:iCs/>
          <w:sz w:val="18"/>
          <w:szCs w:val="18"/>
        </w:rPr>
      </w:pPr>
      <w:r w:rsidRPr="0092127C">
        <w:rPr>
          <w:rFonts w:cstheme="minorHAnsi"/>
          <w:i/>
          <w:iCs/>
          <w:sz w:val="18"/>
          <w:szCs w:val="18"/>
        </w:rPr>
        <w:t xml:space="preserve">Cuadro 3 – Generación de ordenes digitales </w:t>
      </w:r>
    </w:p>
    <w:p w14:paraId="6325BF3E" w14:textId="3A268F3B" w:rsidR="00E8037A" w:rsidRDefault="00E8037A" w:rsidP="0042611A">
      <w:pPr>
        <w:jc w:val="both"/>
        <w:rPr>
          <w:rFonts w:cstheme="minorHAnsi"/>
          <w:i/>
          <w:iCs/>
          <w:sz w:val="18"/>
          <w:szCs w:val="18"/>
        </w:rPr>
      </w:pPr>
    </w:p>
    <w:p w14:paraId="74519EE0" w14:textId="7A48EC69" w:rsidR="00E8037A" w:rsidRDefault="00E8037A" w:rsidP="0042611A">
      <w:pPr>
        <w:jc w:val="both"/>
        <w:rPr>
          <w:rFonts w:cstheme="minorHAnsi"/>
          <w:i/>
          <w:iCs/>
          <w:sz w:val="18"/>
          <w:szCs w:val="18"/>
        </w:rPr>
      </w:pPr>
    </w:p>
    <w:p w14:paraId="5AA26DDB" w14:textId="77777777" w:rsidR="00E8037A" w:rsidRPr="0092127C" w:rsidRDefault="00E8037A" w:rsidP="0042611A">
      <w:pPr>
        <w:jc w:val="both"/>
        <w:rPr>
          <w:rFonts w:cstheme="minorHAnsi"/>
          <w:i/>
          <w:iCs/>
          <w:sz w:val="18"/>
          <w:szCs w:val="18"/>
        </w:rPr>
      </w:pPr>
    </w:p>
    <w:tbl>
      <w:tblPr>
        <w:tblStyle w:val="Tablanormal1"/>
        <w:tblW w:w="0" w:type="auto"/>
        <w:tblLook w:val="04A0" w:firstRow="1" w:lastRow="0" w:firstColumn="1" w:lastColumn="0" w:noHBand="0" w:noVBand="1"/>
      </w:tblPr>
      <w:tblGrid>
        <w:gridCol w:w="2503"/>
        <w:gridCol w:w="2328"/>
        <w:gridCol w:w="2340"/>
        <w:gridCol w:w="1822"/>
      </w:tblGrid>
      <w:tr w:rsidR="0092127C" w14:paraId="041B4DA5" w14:textId="77777777" w:rsidTr="00ED25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133315ED" w14:textId="77777777" w:rsidR="0092127C" w:rsidRPr="001844B1" w:rsidRDefault="0092127C" w:rsidP="00ED254A">
            <w:pPr>
              <w:rPr>
                <w:rFonts w:ascii="Arial" w:hAnsi="Arial" w:cs="Arial"/>
                <w:sz w:val="24"/>
                <w:szCs w:val="24"/>
              </w:rPr>
            </w:pPr>
            <w:r w:rsidRPr="001844B1">
              <w:rPr>
                <w:rFonts w:ascii="Arial" w:hAnsi="Arial" w:cs="Arial"/>
                <w:sz w:val="24"/>
                <w:szCs w:val="24"/>
              </w:rPr>
              <w:lastRenderedPageBreak/>
              <w:t xml:space="preserve">Departamento </w:t>
            </w:r>
          </w:p>
        </w:tc>
        <w:tc>
          <w:tcPr>
            <w:tcW w:w="2328" w:type="dxa"/>
          </w:tcPr>
          <w:p w14:paraId="29DCD25B" w14:textId="78697160" w:rsidR="0092127C" w:rsidRPr="001844B1" w:rsidRDefault="0092127C" w:rsidP="00ED254A">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844B1">
              <w:rPr>
                <w:rFonts w:ascii="Arial" w:hAnsi="Arial" w:cs="Arial"/>
                <w:sz w:val="24"/>
                <w:szCs w:val="24"/>
              </w:rPr>
              <w:t>Numero de ordenes generadas (</w:t>
            </w:r>
            <w:r w:rsidR="0064765F">
              <w:rPr>
                <w:rFonts w:ascii="Arial" w:hAnsi="Arial" w:cs="Arial"/>
                <w:sz w:val="24"/>
                <w:szCs w:val="24"/>
              </w:rPr>
              <w:t>físicas escaneadas</w:t>
            </w:r>
            <w:r w:rsidRPr="001844B1">
              <w:rPr>
                <w:rFonts w:ascii="Arial" w:hAnsi="Arial" w:cs="Arial"/>
                <w:sz w:val="24"/>
                <w:szCs w:val="24"/>
              </w:rPr>
              <w:t xml:space="preserve">) </w:t>
            </w:r>
          </w:p>
        </w:tc>
        <w:tc>
          <w:tcPr>
            <w:tcW w:w="2340" w:type="dxa"/>
          </w:tcPr>
          <w:p w14:paraId="177EBBD0" w14:textId="77777777" w:rsidR="0092127C" w:rsidRPr="001844B1" w:rsidRDefault="0092127C" w:rsidP="00ED254A">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1844B1">
              <w:rPr>
                <w:rFonts w:ascii="Arial" w:hAnsi="Arial" w:cs="Arial"/>
                <w:sz w:val="24"/>
                <w:szCs w:val="24"/>
              </w:rPr>
              <w:t>Dinero que representa</w:t>
            </w:r>
          </w:p>
        </w:tc>
        <w:tc>
          <w:tcPr>
            <w:tcW w:w="1822" w:type="dxa"/>
          </w:tcPr>
          <w:p w14:paraId="73F7CA5D" w14:textId="77777777" w:rsidR="0092127C" w:rsidRPr="001844B1" w:rsidRDefault="0092127C" w:rsidP="00ED254A">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Fechas de generación</w:t>
            </w:r>
          </w:p>
        </w:tc>
      </w:tr>
      <w:tr w:rsidR="0092127C" w14:paraId="51485706" w14:textId="77777777" w:rsidTr="00ED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267E7029" w14:textId="77777777" w:rsidR="0092127C" w:rsidRPr="001844B1" w:rsidRDefault="0092127C" w:rsidP="00ED254A">
            <w:pPr>
              <w:jc w:val="both"/>
              <w:rPr>
                <w:rFonts w:ascii="Arial" w:hAnsi="Arial" w:cs="Arial"/>
                <w:b w:val="0"/>
                <w:bCs w:val="0"/>
                <w:sz w:val="24"/>
                <w:szCs w:val="24"/>
              </w:rPr>
            </w:pPr>
            <w:r w:rsidRPr="001844B1">
              <w:rPr>
                <w:rFonts w:ascii="Arial" w:hAnsi="Arial" w:cs="Arial"/>
                <w:sz w:val="24"/>
                <w:szCs w:val="24"/>
              </w:rPr>
              <w:t>CCO</w:t>
            </w:r>
          </w:p>
        </w:tc>
        <w:tc>
          <w:tcPr>
            <w:tcW w:w="2328" w:type="dxa"/>
          </w:tcPr>
          <w:p w14:paraId="5BA197BB" w14:textId="1D0C88A1" w:rsidR="0092127C" w:rsidRPr="001844B1" w:rsidRDefault="00E309F8" w:rsidP="00ED254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585</w:t>
            </w:r>
          </w:p>
        </w:tc>
        <w:tc>
          <w:tcPr>
            <w:tcW w:w="2340" w:type="dxa"/>
          </w:tcPr>
          <w:p w14:paraId="6146BBAC" w14:textId="1A81C700" w:rsidR="0092127C" w:rsidRPr="001844B1" w:rsidRDefault="009511B4" w:rsidP="00ED254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Q. </w:t>
            </w:r>
            <w:r w:rsidR="00E309F8">
              <w:rPr>
                <w:rFonts w:ascii="Arial" w:hAnsi="Arial" w:cs="Arial"/>
                <w:sz w:val="24"/>
                <w:szCs w:val="24"/>
              </w:rPr>
              <w:t>408.77</w:t>
            </w:r>
          </w:p>
        </w:tc>
        <w:tc>
          <w:tcPr>
            <w:tcW w:w="1822" w:type="dxa"/>
          </w:tcPr>
          <w:p w14:paraId="719A8E0C" w14:textId="6CBC21DB" w:rsidR="0092127C" w:rsidRPr="001844B1" w:rsidRDefault="009511B4" w:rsidP="00ED254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1 </w:t>
            </w:r>
            <w:r w:rsidR="007267A0">
              <w:rPr>
                <w:rFonts w:ascii="Arial" w:hAnsi="Arial" w:cs="Arial"/>
                <w:sz w:val="24"/>
                <w:szCs w:val="24"/>
              </w:rPr>
              <w:t>agosto</w:t>
            </w:r>
            <w:r>
              <w:rPr>
                <w:rFonts w:ascii="Arial" w:hAnsi="Arial" w:cs="Arial"/>
                <w:sz w:val="24"/>
                <w:szCs w:val="24"/>
              </w:rPr>
              <w:t xml:space="preserve"> – 2</w:t>
            </w:r>
            <w:r w:rsidR="00E309F8">
              <w:rPr>
                <w:rFonts w:ascii="Arial" w:hAnsi="Arial" w:cs="Arial"/>
                <w:sz w:val="24"/>
                <w:szCs w:val="24"/>
              </w:rPr>
              <w:t>5</w:t>
            </w:r>
            <w:r w:rsidR="007267A0">
              <w:rPr>
                <w:rFonts w:ascii="Arial" w:hAnsi="Arial" w:cs="Arial"/>
                <w:sz w:val="24"/>
                <w:szCs w:val="24"/>
              </w:rPr>
              <w:t xml:space="preserve"> </w:t>
            </w:r>
            <w:r>
              <w:rPr>
                <w:rFonts w:ascii="Arial" w:hAnsi="Arial" w:cs="Arial"/>
                <w:sz w:val="24"/>
                <w:szCs w:val="24"/>
              </w:rPr>
              <w:t xml:space="preserve">septiembre </w:t>
            </w:r>
          </w:p>
        </w:tc>
      </w:tr>
      <w:tr w:rsidR="0092127C" w14:paraId="4CBD8C18" w14:textId="77777777" w:rsidTr="00ED254A">
        <w:tc>
          <w:tcPr>
            <w:cnfStyle w:val="001000000000" w:firstRow="0" w:lastRow="0" w:firstColumn="1" w:lastColumn="0" w:oddVBand="0" w:evenVBand="0" w:oddHBand="0" w:evenHBand="0" w:firstRowFirstColumn="0" w:firstRowLastColumn="0" w:lastRowFirstColumn="0" w:lastRowLastColumn="0"/>
            <w:tcW w:w="2503" w:type="dxa"/>
          </w:tcPr>
          <w:p w14:paraId="5F3F53F9" w14:textId="77777777" w:rsidR="0092127C" w:rsidRPr="001844B1" w:rsidRDefault="0092127C" w:rsidP="00ED254A">
            <w:pPr>
              <w:jc w:val="both"/>
              <w:rPr>
                <w:rFonts w:ascii="Arial" w:hAnsi="Arial" w:cs="Arial"/>
                <w:sz w:val="24"/>
                <w:szCs w:val="24"/>
              </w:rPr>
            </w:pPr>
            <w:r w:rsidRPr="001844B1">
              <w:rPr>
                <w:rFonts w:ascii="Arial" w:hAnsi="Arial" w:cs="Arial"/>
                <w:sz w:val="24"/>
                <w:szCs w:val="24"/>
              </w:rPr>
              <w:t>CGO</w:t>
            </w:r>
          </w:p>
        </w:tc>
        <w:tc>
          <w:tcPr>
            <w:tcW w:w="2328" w:type="dxa"/>
          </w:tcPr>
          <w:p w14:paraId="1B856CA6" w14:textId="77B02E53" w:rsidR="0092127C" w:rsidRPr="000C75D6" w:rsidRDefault="00AC07C3" w:rsidP="00ED254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rFonts w:ascii="Arial" w:hAnsi="Arial" w:cs="Arial"/>
                <w:sz w:val="24"/>
                <w:szCs w:val="24"/>
                <w:lang w:val="en-US"/>
              </w:rPr>
              <w:t>816</w:t>
            </w:r>
          </w:p>
        </w:tc>
        <w:tc>
          <w:tcPr>
            <w:tcW w:w="2340" w:type="dxa"/>
          </w:tcPr>
          <w:p w14:paraId="68A5D313" w14:textId="7AABDD95" w:rsidR="0092127C" w:rsidRPr="001844B1" w:rsidRDefault="000E36E2" w:rsidP="00ED254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Q. </w:t>
            </w:r>
            <w:r w:rsidR="00AC07C3">
              <w:rPr>
                <w:rFonts w:ascii="Arial" w:hAnsi="Arial" w:cs="Arial"/>
                <w:sz w:val="24"/>
                <w:szCs w:val="24"/>
              </w:rPr>
              <w:t>570.18</w:t>
            </w:r>
          </w:p>
        </w:tc>
        <w:tc>
          <w:tcPr>
            <w:tcW w:w="1822" w:type="dxa"/>
          </w:tcPr>
          <w:p w14:paraId="3C9F77A3" w14:textId="2104E74E" w:rsidR="0092127C" w:rsidRPr="001844B1" w:rsidRDefault="000E36E2" w:rsidP="00ED254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 agosto – 26 septiembre</w:t>
            </w:r>
          </w:p>
        </w:tc>
      </w:tr>
      <w:tr w:rsidR="0092127C" w14:paraId="6D5AA980" w14:textId="77777777" w:rsidTr="00ED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1EB4536E" w14:textId="77777777" w:rsidR="0092127C" w:rsidRPr="001844B1" w:rsidRDefault="0092127C" w:rsidP="00ED254A">
            <w:pPr>
              <w:jc w:val="both"/>
              <w:rPr>
                <w:rFonts w:ascii="Arial" w:hAnsi="Arial" w:cs="Arial"/>
                <w:sz w:val="24"/>
                <w:szCs w:val="24"/>
              </w:rPr>
            </w:pPr>
            <w:r w:rsidRPr="001844B1">
              <w:rPr>
                <w:rFonts w:ascii="Arial" w:hAnsi="Arial" w:cs="Arial"/>
                <w:sz w:val="24"/>
                <w:szCs w:val="24"/>
              </w:rPr>
              <w:t>FBO</w:t>
            </w:r>
          </w:p>
        </w:tc>
        <w:tc>
          <w:tcPr>
            <w:tcW w:w="2328" w:type="dxa"/>
          </w:tcPr>
          <w:p w14:paraId="06F16D38" w14:textId="4ED6E8DD" w:rsidR="0092127C" w:rsidRPr="001844B1" w:rsidRDefault="001B256F" w:rsidP="00ED254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0</w:t>
            </w:r>
          </w:p>
        </w:tc>
        <w:tc>
          <w:tcPr>
            <w:tcW w:w="2340" w:type="dxa"/>
          </w:tcPr>
          <w:p w14:paraId="76F7B10B" w14:textId="27AE0887" w:rsidR="0092127C" w:rsidRPr="001844B1" w:rsidRDefault="00614BB8" w:rsidP="00ED254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Q. </w:t>
            </w:r>
            <w:r w:rsidR="001B256F">
              <w:rPr>
                <w:rFonts w:ascii="Arial" w:hAnsi="Arial" w:cs="Arial"/>
                <w:sz w:val="24"/>
                <w:szCs w:val="24"/>
              </w:rPr>
              <w:t>0</w:t>
            </w:r>
            <w:r>
              <w:rPr>
                <w:rFonts w:ascii="Arial" w:hAnsi="Arial" w:cs="Arial"/>
                <w:sz w:val="24"/>
                <w:szCs w:val="24"/>
              </w:rPr>
              <w:t>.0</w:t>
            </w:r>
          </w:p>
        </w:tc>
        <w:tc>
          <w:tcPr>
            <w:tcW w:w="1822" w:type="dxa"/>
          </w:tcPr>
          <w:p w14:paraId="174FD993" w14:textId="365BA049" w:rsidR="0092127C" w:rsidRPr="001844B1" w:rsidRDefault="0092127C" w:rsidP="00ED254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92127C" w14:paraId="4067C64F" w14:textId="77777777" w:rsidTr="00ED254A">
        <w:tc>
          <w:tcPr>
            <w:cnfStyle w:val="001000000000" w:firstRow="0" w:lastRow="0" w:firstColumn="1" w:lastColumn="0" w:oddVBand="0" w:evenVBand="0" w:oddHBand="0" w:evenHBand="0" w:firstRowFirstColumn="0" w:firstRowLastColumn="0" w:lastRowFirstColumn="0" w:lastRowLastColumn="0"/>
            <w:tcW w:w="2503" w:type="dxa"/>
          </w:tcPr>
          <w:p w14:paraId="4A25902E" w14:textId="77777777" w:rsidR="0092127C" w:rsidRPr="001844B1" w:rsidRDefault="0092127C" w:rsidP="00ED254A">
            <w:pPr>
              <w:jc w:val="both"/>
              <w:rPr>
                <w:rFonts w:ascii="Arial" w:hAnsi="Arial" w:cs="Arial"/>
                <w:sz w:val="24"/>
                <w:szCs w:val="24"/>
              </w:rPr>
            </w:pPr>
            <w:r w:rsidRPr="001844B1">
              <w:rPr>
                <w:rFonts w:ascii="Arial" w:hAnsi="Arial" w:cs="Arial"/>
                <w:sz w:val="24"/>
                <w:szCs w:val="24"/>
              </w:rPr>
              <w:t>MANTO</w:t>
            </w:r>
          </w:p>
        </w:tc>
        <w:tc>
          <w:tcPr>
            <w:tcW w:w="2328" w:type="dxa"/>
          </w:tcPr>
          <w:p w14:paraId="1E191825" w14:textId="094FA08C" w:rsidR="0092127C" w:rsidRPr="001844B1" w:rsidRDefault="00614BB8" w:rsidP="00ED254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646</w:t>
            </w:r>
          </w:p>
        </w:tc>
        <w:tc>
          <w:tcPr>
            <w:tcW w:w="2340" w:type="dxa"/>
          </w:tcPr>
          <w:p w14:paraId="43BFF857" w14:textId="210783C8" w:rsidR="0092127C" w:rsidRPr="001844B1" w:rsidRDefault="00614BB8" w:rsidP="00ED254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Q. 451.39</w:t>
            </w:r>
          </w:p>
        </w:tc>
        <w:tc>
          <w:tcPr>
            <w:tcW w:w="1822" w:type="dxa"/>
          </w:tcPr>
          <w:p w14:paraId="36A70496" w14:textId="767F21C9" w:rsidR="0092127C" w:rsidRPr="001844B1" w:rsidRDefault="00614BB8" w:rsidP="00ED254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1 agosto – 20 septiembre </w:t>
            </w:r>
          </w:p>
        </w:tc>
      </w:tr>
      <w:tr w:rsidR="0092127C" w14:paraId="508BC939" w14:textId="77777777" w:rsidTr="00ED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682F9A0A" w14:textId="77777777" w:rsidR="0092127C" w:rsidRPr="001844B1" w:rsidRDefault="0092127C" w:rsidP="00ED254A">
            <w:pPr>
              <w:jc w:val="both"/>
              <w:rPr>
                <w:rFonts w:ascii="Arial" w:hAnsi="Arial" w:cs="Arial"/>
                <w:sz w:val="24"/>
                <w:szCs w:val="24"/>
              </w:rPr>
            </w:pPr>
            <w:r w:rsidRPr="001844B1">
              <w:rPr>
                <w:rFonts w:ascii="Arial" w:hAnsi="Arial" w:cs="Arial"/>
                <w:sz w:val="24"/>
                <w:szCs w:val="24"/>
              </w:rPr>
              <w:t>PXS</w:t>
            </w:r>
          </w:p>
        </w:tc>
        <w:tc>
          <w:tcPr>
            <w:tcW w:w="2328" w:type="dxa"/>
          </w:tcPr>
          <w:p w14:paraId="05356D91" w14:textId="3FA9A515" w:rsidR="0092127C" w:rsidRPr="001844B1" w:rsidRDefault="00615119" w:rsidP="00ED254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850</w:t>
            </w:r>
          </w:p>
        </w:tc>
        <w:tc>
          <w:tcPr>
            <w:tcW w:w="2340" w:type="dxa"/>
          </w:tcPr>
          <w:p w14:paraId="6DB917C8" w14:textId="7BD55FF2" w:rsidR="0092127C" w:rsidRPr="001844B1" w:rsidRDefault="00615119" w:rsidP="00ED254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Q. 593.94</w:t>
            </w:r>
          </w:p>
        </w:tc>
        <w:tc>
          <w:tcPr>
            <w:tcW w:w="1822" w:type="dxa"/>
          </w:tcPr>
          <w:p w14:paraId="70D25820" w14:textId="7302FF6E" w:rsidR="0092127C" w:rsidRPr="001844B1" w:rsidRDefault="00CA2D05" w:rsidP="00ED254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w:t>
            </w:r>
            <w:r w:rsidR="007A3A9E">
              <w:rPr>
                <w:rFonts w:ascii="Arial" w:hAnsi="Arial" w:cs="Arial"/>
                <w:sz w:val="24"/>
                <w:szCs w:val="24"/>
              </w:rPr>
              <w:t xml:space="preserve"> agosto </w:t>
            </w:r>
            <w:r w:rsidR="00615119">
              <w:rPr>
                <w:rFonts w:ascii="Arial" w:hAnsi="Arial" w:cs="Arial"/>
                <w:sz w:val="24"/>
                <w:szCs w:val="24"/>
              </w:rPr>
              <w:t>–</w:t>
            </w:r>
            <w:r w:rsidR="007A3A9E">
              <w:rPr>
                <w:rFonts w:ascii="Arial" w:hAnsi="Arial" w:cs="Arial"/>
                <w:sz w:val="24"/>
                <w:szCs w:val="24"/>
              </w:rPr>
              <w:t xml:space="preserve"> </w:t>
            </w:r>
            <w:r w:rsidR="00615119">
              <w:rPr>
                <w:rFonts w:ascii="Arial" w:hAnsi="Arial" w:cs="Arial"/>
                <w:sz w:val="24"/>
                <w:szCs w:val="24"/>
              </w:rPr>
              <w:t>2</w:t>
            </w:r>
            <w:r>
              <w:rPr>
                <w:rFonts w:ascii="Arial" w:hAnsi="Arial" w:cs="Arial"/>
                <w:sz w:val="24"/>
                <w:szCs w:val="24"/>
              </w:rPr>
              <w:t>6</w:t>
            </w:r>
            <w:r w:rsidR="00615119">
              <w:rPr>
                <w:rFonts w:ascii="Arial" w:hAnsi="Arial" w:cs="Arial"/>
                <w:sz w:val="24"/>
                <w:szCs w:val="24"/>
              </w:rPr>
              <w:t xml:space="preserve"> septiembre</w:t>
            </w:r>
          </w:p>
        </w:tc>
      </w:tr>
      <w:tr w:rsidR="0092127C" w14:paraId="640B98E7" w14:textId="77777777" w:rsidTr="00ED254A">
        <w:tc>
          <w:tcPr>
            <w:cnfStyle w:val="001000000000" w:firstRow="0" w:lastRow="0" w:firstColumn="1" w:lastColumn="0" w:oddVBand="0" w:evenVBand="0" w:oddHBand="0" w:evenHBand="0" w:firstRowFirstColumn="0" w:firstRowLastColumn="0" w:lastRowFirstColumn="0" w:lastRowLastColumn="0"/>
            <w:tcW w:w="2503" w:type="dxa"/>
          </w:tcPr>
          <w:p w14:paraId="1DB36474" w14:textId="77777777" w:rsidR="0092127C" w:rsidRPr="001844B1" w:rsidRDefault="0092127C" w:rsidP="00ED254A">
            <w:pPr>
              <w:jc w:val="both"/>
              <w:rPr>
                <w:rFonts w:ascii="Arial" w:hAnsi="Arial" w:cs="Arial"/>
                <w:sz w:val="24"/>
                <w:szCs w:val="24"/>
              </w:rPr>
            </w:pPr>
            <w:r w:rsidRPr="001844B1">
              <w:rPr>
                <w:rFonts w:ascii="Arial" w:hAnsi="Arial" w:cs="Arial"/>
                <w:sz w:val="24"/>
                <w:szCs w:val="24"/>
              </w:rPr>
              <w:t>SAP</w:t>
            </w:r>
          </w:p>
        </w:tc>
        <w:tc>
          <w:tcPr>
            <w:tcW w:w="2328" w:type="dxa"/>
          </w:tcPr>
          <w:p w14:paraId="06217A54" w14:textId="3EB8F268" w:rsidR="0092127C" w:rsidRPr="001844B1" w:rsidRDefault="000E7933" w:rsidP="00ED254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396</w:t>
            </w:r>
          </w:p>
        </w:tc>
        <w:tc>
          <w:tcPr>
            <w:tcW w:w="2340" w:type="dxa"/>
          </w:tcPr>
          <w:p w14:paraId="4D5EA73B" w14:textId="7ABB7C8D" w:rsidR="0092127C" w:rsidRPr="001844B1" w:rsidRDefault="000E7933" w:rsidP="00ED254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Q. 276.71</w:t>
            </w:r>
          </w:p>
        </w:tc>
        <w:tc>
          <w:tcPr>
            <w:tcW w:w="1822" w:type="dxa"/>
          </w:tcPr>
          <w:p w14:paraId="43425D8C" w14:textId="523E6A3B" w:rsidR="0092127C" w:rsidRPr="001844B1" w:rsidRDefault="00CA2D05" w:rsidP="00ED254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 agosto – 26 septiembre</w:t>
            </w:r>
          </w:p>
        </w:tc>
      </w:tr>
      <w:tr w:rsidR="0092127C" w14:paraId="0D05ADB6" w14:textId="77777777" w:rsidTr="00ED2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3" w:type="dxa"/>
          </w:tcPr>
          <w:p w14:paraId="2BF5B5FA" w14:textId="77777777" w:rsidR="0092127C" w:rsidRPr="001844B1" w:rsidRDefault="0092127C" w:rsidP="00ED254A">
            <w:pPr>
              <w:jc w:val="both"/>
              <w:rPr>
                <w:rFonts w:ascii="Arial" w:hAnsi="Arial" w:cs="Arial"/>
                <w:sz w:val="24"/>
                <w:szCs w:val="24"/>
              </w:rPr>
            </w:pPr>
            <w:r w:rsidRPr="001844B1">
              <w:rPr>
                <w:rFonts w:ascii="Arial" w:hAnsi="Arial" w:cs="Arial"/>
                <w:sz w:val="24"/>
                <w:szCs w:val="24"/>
              </w:rPr>
              <w:t>SEC</w:t>
            </w:r>
          </w:p>
        </w:tc>
        <w:tc>
          <w:tcPr>
            <w:tcW w:w="2328" w:type="dxa"/>
          </w:tcPr>
          <w:p w14:paraId="0C530C6B" w14:textId="77E0A5DD" w:rsidR="0092127C" w:rsidRPr="001844B1" w:rsidRDefault="0064765F" w:rsidP="00ED254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409</w:t>
            </w:r>
          </w:p>
        </w:tc>
        <w:tc>
          <w:tcPr>
            <w:tcW w:w="2340" w:type="dxa"/>
          </w:tcPr>
          <w:p w14:paraId="69101B1E" w14:textId="63FDBEAA" w:rsidR="0092127C" w:rsidRPr="001844B1" w:rsidRDefault="0064765F" w:rsidP="00ED254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Q. 285.79</w:t>
            </w:r>
          </w:p>
        </w:tc>
        <w:tc>
          <w:tcPr>
            <w:tcW w:w="1822" w:type="dxa"/>
          </w:tcPr>
          <w:p w14:paraId="29ED3B38" w14:textId="4EEF59AC" w:rsidR="0092127C" w:rsidRPr="001844B1" w:rsidRDefault="000E7933" w:rsidP="00ED254A">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1 agosto – 25 septiembre </w:t>
            </w:r>
          </w:p>
        </w:tc>
      </w:tr>
      <w:tr w:rsidR="0064765F" w14:paraId="16EC61B0" w14:textId="77777777" w:rsidTr="00ED254A">
        <w:tc>
          <w:tcPr>
            <w:cnfStyle w:val="001000000000" w:firstRow="0" w:lastRow="0" w:firstColumn="1" w:lastColumn="0" w:oddVBand="0" w:evenVBand="0" w:oddHBand="0" w:evenHBand="0" w:firstRowFirstColumn="0" w:firstRowLastColumn="0" w:lastRowFirstColumn="0" w:lastRowLastColumn="0"/>
            <w:tcW w:w="2503" w:type="dxa"/>
          </w:tcPr>
          <w:p w14:paraId="01AEDD11" w14:textId="342BC41C" w:rsidR="0064765F" w:rsidRPr="001844B1" w:rsidRDefault="0064765F" w:rsidP="00ED254A">
            <w:pPr>
              <w:jc w:val="both"/>
              <w:rPr>
                <w:rFonts w:ascii="Arial" w:hAnsi="Arial" w:cs="Arial"/>
                <w:sz w:val="24"/>
                <w:szCs w:val="24"/>
              </w:rPr>
            </w:pPr>
            <w:r>
              <w:rPr>
                <w:rFonts w:ascii="Arial" w:hAnsi="Arial" w:cs="Arial"/>
                <w:sz w:val="24"/>
                <w:szCs w:val="24"/>
              </w:rPr>
              <w:t xml:space="preserve">Total </w:t>
            </w:r>
          </w:p>
        </w:tc>
        <w:tc>
          <w:tcPr>
            <w:tcW w:w="2328" w:type="dxa"/>
          </w:tcPr>
          <w:p w14:paraId="2C6386A1" w14:textId="7E8DF14E" w:rsidR="0064765F" w:rsidRDefault="0064765F" w:rsidP="00ED254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3702</w:t>
            </w:r>
          </w:p>
        </w:tc>
        <w:tc>
          <w:tcPr>
            <w:tcW w:w="2340" w:type="dxa"/>
          </w:tcPr>
          <w:p w14:paraId="0130A3D7" w14:textId="1D8E8AAA" w:rsidR="0064765F" w:rsidRDefault="0064765F" w:rsidP="00ED254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Q. 2586.77</w:t>
            </w:r>
          </w:p>
        </w:tc>
        <w:tc>
          <w:tcPr>
            <w:tcW w:w="1822" w:type="dxa"/>
          </w:tcPr>
          <w:p w14:paraId="420A0EF3" w14:textId="40AF5FF8" w:rsidR="0064765F" w:rsidRDefault="0064765F" w:rsidP="00ED254A">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1 agosto – 25 septiembre </w:t>
            </w:r>
          </w:p>
        </w:tc>
      </w:tr>
    </w:tbl>
    <w:p w14:paraId="2E2D195F" w14:textId="13FC75E4" w:rsidR="0092127C" w:rsidRPr="0092127C" w:rsidRDefault="0092127C" w:rsidP="0042611A">
      <w:pPr>
        <w:jc w:val="both"/>
        <w:rPr>
          <w:rFonts w:cstheme="minorHAnsi"/>
          <w:i/>
          <w:iCs/>
          <w:sz w:val="18"/>
          <w:szCs w:val="18"/>
        </w:rPr>
      </w:pPr>
      <w:r>
        <w:rPr>
          <w:rFonts w:cstheme="minorHAnsi"/>
          <w:i/>
          <w:iCs/>
          <w:sz w:val="18"/>
          <w:szCs w:val="18"/>
        </w:rPr>
        <w:t xml:space="preserve">Cuadro 4 </w:t>
      </w:r>
      <w:r w:rsidR="00283ACA">
        <w:rPr>
          <w:rFonts w:cstheme="minorHAnsi"/>
          <w:i/>
          <w:iCs/>
          <w:sz w:val="18"/>
          <w:szCs w:val="18"/>
        </w:rPr>
        <w:t xml:space="preserve">– Generación de ordenes físicas </w:t>
      </w:r>
    </w:p>
    <w:p w14:paraId="41B23C21" w14:textId="77777777" w:rsidR="00445172" w:rsidRDefault="00445172" w:rsidP="0042611A">
      <w:pPr>
        <w:jc w:val="both"/>
        <w:rPr>
          <w:rFonts w:ascii="Times New Roman" w:hAnsi="Times New Roman" w:cs="Times New Roman"/>
          <w:sz w:val="24"/>
          <w:szCs w:val="24"/>
        </w:rPr>
      </w:pPr>
    </w:p>
    <w:p w14:paraId="5B207A30" w14:textId="2335B640" w:rsidR="0042611A" w:rsidRDefault="0042611A" w:rsidP="0042611A">
      <w:pPr>
        <w:jc w:val="both"/>
        <w:rPr>
          <w:rFonts w:ascii="Times New Roman" w:hAnsi="Times New Roman" w:cs="Times New Roman"/>
          <w:sz w:val="24"/>
          <w:szCs w:val="24"/>
        </w:rPr>
      </w:pPr>
    </w:p>
    <w:p w14:paraId="5E9D8905" w14:textId="5C9E6180" w:rsidR="00E8037A" w:rsidRDefault="00E8037A" w:rsidP="0042611A">
      <w:pPr>
        <w:jc w:val="both"/>
        <w:rPr>
          <w:rFonts w:ascii="Times New Roman" w:hAnsi="Times New Roman" w:cs="Times New Roman"/>
          <w:sz w:val="24"/>
          <w:szCs w:val="24"/>
        </w:rPr>
      </w:pPr>
    </w:p>
    <w:p w14:paraId="430F5FCA" w14:textId="3FDA9EA0" w:rsidR="00E8037A" w:rsidRDefault="00E8037A" w:rsidP="0042611A">
      <w:pPr>
        <w:jc w:val="both"/>
        <w:rPr>
          <w:rFonts w:ascii="Times New Roman" w:hAnsi="Times New Roman" w:cs="Times New Roman"/>
          <w:sz w:val="24"/>
          <w:szCs w:val="24"/>
        </w:rPr>
      </w:pPr>
    </w:p>
    <w:p w14:paraId="41043C96" w14:textId="5A9525E0" w:rsidR="00E8037A" w:rsidRDefault="00E8037A" w:rsidP="0042611A">
      <w:pPr>
        <w:jc w:val="both"/>
        <w:rPr>
          <w:rFonts w:ascii="Times New Roman" w:hAnsi="Times New Roman" w:cs="Times New Roman"/>
          <w:sz w:val="24"/>
          <w:szCs w:val="24"/>
        </w:rPr>
      </w:pPr>
    </w:p>
    <w:p w14:paraId="26DAE4FC" w14:textId="368F4C86" w:rsidR="00E8037A" w:rsidRDefault="00E8037A" w:rsidP="0042611A">
      <w:pPr>
        <w:jc w:val="both"/>
        <w:rPr>
          <w:rFonts w:ascii="Times New Roman" w:hAnsi="Times New Roman" w:cs="Times New Roman"/>
          <w:sz w:val="24"/>
          <w:szCs w:val="24"/>
        </w:rPr>
      </w:pPr>
    </w:p>
    <w:p w14:paraId="32777444" w14:textId="2BB42866" w:rsidR="00E8037A" w:rsidRDefault="00E8037A" w:rsidP="0042611A">
      <w:pPr>
        <w:jc w:val="both"/>
        <w:rPr>
          <w:rFonts w:ascii="Times New Roman" w:hAnsi="Times New Roman" w:cs="Times New Roman"/>
          <w:sz w:val="24"/>
          <w:szCs w:val="24"/>
        </w:rPr>
      </w:pPr>
    </w:p>
    <w:p w14:paraId="397EA6C6" w14:textId="4AD0CBFA" w:rsidR="00E8037A" w:rsidRDefault="00E8037A" w:rsidP="0042611A">
      <w:pPr>
        <w:jc w:val="both"/>
        <w:rPr>
          <w:rFonts w:ascii="Times New Roman" w:hAnsi="Times New Roman" w:cs="Times New Roman"/>
          <w:sz w:val="24"/>
          <w:szCs w:val="24"/>
        </w:rPr>
      </w:pPr>
    </w:p>
    <w:p w14:paraId="472E0BB0" w14:textId="4C833EEC" w:rsidR="00E8037A" w:rsidRDefault="00E8037A" w:rsidP="0042611A">
      <w:pPr>
        <w:jc w:val="both"/>
        <w:rPr>
          <w:rFonts w:ascii="Times New Roman" w:hAnsi="Times New Roman" w:cs="Times New Roman"/>
          <w:sz w:val="24"/>
          <w:szCs w:val="24"/>
        </w:rPr>
      </w:pPr>
    </w:p>
    <w:p w14:paraId="6211B15C" w14:textId="5BCDF727" w:rsidR="00E8037A" w:rsidRDefault="00E8037A" w:rsidP="0042611A">
      <w:pPr>
        <w:jc w:val="both"/>
        <w:rPr>
          <w:rFonts w:ascii="Times New Roman" w:hAnsi="Times New Roman" w:cs="Times New Roman"/>
          <w:sz w:val="24"/>
          <w:szCs w:val="24"/>
        </w:rPr>
      </w:pPr>
    </w:p>
    <w:p w14:paraId="078F801E" w14:textId="2732B66C" w:rsidR="00E8037A" w:rsidRDefault="00E8037A" w:rsidP="0042611A">
      <w:pPr>
        <w:jc w:val="both"/>
        <w:rPr>
          <w:rFonts w:ascii="Times New Roman" w:hAnsi="Times New Roman" w:cs="Times New Roman"/>
          <w:sz w:val="24"/>
          <w:szCs w:val="24"/>
        </w:rPr>
      </w:pPr>
    </w:p>
    <w:p w14:paraId="5F8D1790" w14:textId="42CDD058" w:rsidR="00E8037A" w:rsidRDefault="00E8037A" w:rsidP="0042611A">
      <w:pPr>
        <w:jc w:val="both"/>
        <w:rPr>
          <w:rFonts w:ascii="Times New Roman" w:hAnsi="Times New Roman" w:cs="Times New Roman"/>
          <w:sz w:val="24"/>
          <w:szCs w:val="24"/>
        </w:rPr>
      </w:pPr>
    </w:p>
    <w:p w14:paraId="6CBEA26C" w14:textId="6869FCFF" w:rsidR="00E8037A" w:rsidRDefault="00E8037A" w:rsidP="0042611A">
      <w:pPr>
        <w:jc w:val="both"/>
        <w:rPr>
          <w:rFonts w:ascii="Times New Roman" w:hAnsi="Times New Roman" w:cs="Times New Roman"/>
          <w:sz w:val="24"/>
          <w:szCs w:val="24"/>
        </w:rPr>
      </w:pPr>
    </w:p>
    <w:p w14:paraId="451BB4E7" w14:textId="52F7DBD5" w:rsidR="00E8037A" w:rsidRDefault="00E8037A" w:rsidP="0042611A">
      <w:pPr>
        <w:jc w:val="both"/>
        <w:rPr>
          <w:rFonts w:ascii="Times New Roman" w:hAnsi="Times New Roman" w:cs="Times New Roman"/>
          <w:sz w:val="24"/>
          <w:szCs w:val="24"/>
        </w:rPr>
      </w:pPr>
    </w:p>
    <w:p w14:paraId="09B95306" w14:textId="25B2BC16" w:rsidR="00E8037A" w:rsidRDefault="00E8037A" w:rsidP="0042611A">
      <w:pPr>
        <w:jc w:val="both"/>
        <w:rPr>
          <w:rFonts w:ascii="Times New Roman" w:hAnsi="Times New Roman" w:cs="Times New Roman"/>
          <w:sz w:val="24"/>
          <w:szCs w:val="24"/>
        </w:rPr>
      </w:pPr>
    </w:p>
    <w:p w14:paraId="37D54F22" w14:textId="77777777" w:rsidR="0042611A" w:rsidRPr="00454D6D" w:rsidRDefault="0042611A" w:rsidP="0042611A">
      <w:pPr>
        <w:jc w:val="both"/>
        <w:rPr>
          <w:rFonts w:ascii="Times New Roman" w:hAnsi="Times New Roman" w:cs="Times New Roman"/>
          <w:sz w:val="24"/>
          <w:szCs w:val="24"/>
        </w:rPr>
      </w:pPr>
    </w:p>
    <w:p w14:paraId="6515F567" w14:textId="1914B8C3" w:rsidR="007B3394" w:rsidRPr="00925A58" w:rsidRDefault="00ED12B6" w:rsidP="00FA2E2C">
      <w:pPr>
        <w:pStyle w:val="Prrafodelista"/>
        <w:numPr>
          <w:ilvl w:val="0"/>
          <w:numId w:val="36"/>
        </w:numPr>
        <w:jc w:val="center"/>
        <w:rPr>
          <w:rFonts w:ascii="Times New Roman" w:hAnsi="Times New Roman" w:cs="Times New Roman"/>
          <w:b/>
          <w:bCs/>
          <w:sz w:val="32"/>
          <w:szCs w:val="32"/>
        </w:rPr>
      </w:pPr>
      <w:r w:rsidRPr="00925A58">
        <w:rPr>
          <w:rFonts w:ascii="Times New Roman" w:hAnsi="Times New Roman" w:cs="Times New Roman"/>
          <w:b/>
          <w:bCs/>
          <w:sz w:val="32"/>
          <w:szCs w:val="32"/>
        </w:rPr>
        <w:lastRenderedPageBreak/>
        <w:t>D</w:t>
      </w:r>
      <w:r w:rsidR="002A2EA9" w:rsidRPr="00925A58">
        <w:rPr>
          <w:rFonts w:ascii="Times New Roman" w:hAnsi="Times New Roman" w:cs="Times New Roman"/>
          <w:b/>
          <w:bCs/>
          <w:sz w:val="32"/>
          <w:szCs w:val="32"/>
        </w:rPr>
        <w:t>ISCUSIÓN</w:t>
      </w:r>
    </w:p>
    <w:p w14:paraId="2B9C226D" w14:textId="6C4FED1B" w:rsidR="000F7C64" w:rsidRDefault="00E15AA5" w:rsidP="000F7C64">
      <w:pPr>
        <w:jc w:val="both"/>
        <w:rPr>
          <w:rFonts w:ascii="Times New Roman" w:hAnsi="Times New Roman" w:cs="Times New Roman"/>
          <w:sz w:val="24"/>
          <w:szCs w:val="24"/>
        </w:rPr>
      </w:pPr>
      <w:r>
        <w:rPr>
          <w:rFonts w:ascii="Times New Roman" w:hAnsi="Times New Roman" w:cs="Times New Roman"/>
          <w:sz w:val="24"/>
          <w:szCs w:val="24"/>
        </w:rPr>
        <w:tab/>
        <w:t>Durante la realización de</w:t>
      </w:r>
      <w:r w:rsidR="0066525E">
        <w:rPr>
          <w:rFonts w:ascii="Times New Roman" w:hAnsi="Times New Roman" w:cs="Times New Roman"/>
          <w:sz w:val="24"/>
          <w:szCs w:val="24"/>
        </w:rPr>
        <w:t>l</w:t>
      </w:r>
      <w:r>
        <w:rPr>
          <w:rFonts w:ascii="Times New Roman" w:hAnsi="Times New Roman" w:cs="Times New Roman"/>
          <w:sz w:val="24"/>
          <w:szCs w:val="24"/>
        </w:rPr>
        <w:t xml:space="preserve"> proyecto se hicieron algunas suposiciones que fueron desarrolladas mediante la investigación, las mismas </w:t>
      </w:r>
      <w:r w:rsidR="00B534BB">
        <w:rPr>
          <w:rFonts w:ascii="Times New Roman" w:hAnsi="Times New Roman" w:cs="Times New Roman"/>
          <w:sz w:val="24"/>
          <w:szCs w:val="24"/>
        </w:rPr>
        <w:t>se</w:t>
      </w:r>
      <w:r>
        <w:rPr>
          <w:rFonts w:ascii="Times New Roman" w:hAnsi="Times New Roman" w:cs="Times New Roman"/>
          <w:sz w:val="24"/>
          <w:szCs w:val="24"/>
        </w:rPr>
        <w:t xml:space="preserve"> confirmaron durante el desarrollo del proyecto y con los resultados obtenidos. Estos supuestos pudieron afectar el rendimiento del proyecto, los supuestos </w:t>
      </w:r>
      <w:r w:rsidR="00B534BB">
        <w:rPr>
          <w:rFonts w:ascii="Times New Roman" w:hAnsi="Times New Roman" w:cs="Times New Roman"/>
          <w:sz w:val="24"/>
          <w:szCs w:val="24"/>
        </w:rPr>
        <w:t>más</w:t>
      </w:r>
      <w:r>
        <w:rPr>
          <w:rFonts w:ascii="Times New Roman" w:hAnsi="Times New Roman" w:cs="Times New Roman"/>
          <w:sz w:val="24"/>
          <w:szCs w:val="24"/>
        </w:rPr>
        <w:t xml:space="preserve"> importantes que se realizaron fueron los siguientes. </w:t>
      </w:r>
    </w:p>
    <w:p w14:paraId="0E4F2C2E" w14:textId="5148071D" w:rsidR="000A4CD5" w:rsidRDefault="00E15AA5" w:rsidP="000F7C64">
      <w:pPr>
        <w:jc w:val="both"/>
        <w:rPr>
          <w:rFonts w:ascii="Times New Roman" w:hAnsi="Times New Roman" w:cs="Times New Roman"/>
          <w:sz w:val="24"/>
          <w:szCs w:val="24"/>
          <w:lang w:val="es-ES"/>
        </w:rPr>
      </w:pPr>
      <w:r>
        <w:rPr>
          <w:rFonts w:ascii="Times New Roman" w:hAnsi="Times New Roman" w:cs="Times New Roman"/>
          <w:sz w:val="24"/>
          <w:szCs w:val="24"/>
        </w:rPr>
        <w:tab/>
        <w:t>Que él diseño</w:t>
      </w:r>
      <w:r>
        <w:rPr>
          <w:rFonts w:ascii="Times New Roman" w:hAnsi="Times New Roman" w:cs="Times New Roman"/>
          <w:sz w:val="24"/>
          <w:szCs w:val="24"/>
          <w:lang w:val="es-ES"/>
        </w:rPr>
        <w:t xml:space="preserve"> del estilo de la interfaz gráfica realizado para la primera aplicación que se desarrolló (FBO) seria adaptable para el resto de aplicaciones de los demás departamentos, tomando en cuenta claro que el trabajo que realizan todos los departamentos es diferente entre si, finalmente este diseño resulto siendo útil para todos los departamentos, ningún usuario reporto sentirse perdido o sentir complejidad a la hora de usar cualquiera de las aplicaciones, aunque hay aclarar que si se tuvieron que hacer ciertos cambios específicos en el diseño para algunas aplicaciones, por ejemplo en la aplicación de CCO la pantalla de selección de servicios es diferente a la de todas las </w:t>
      </w:r>
      <w:r w:rsidR="000A4CD5">
        <w:rPr>
          <w:rFonts w:ascii="Times New Roman" w:hAnsi="Times New Roman" w:cs="Times New Roman"/>
          <w:sz w:val="24"/>
          <w:szCs w:val="24"/>
          <w:lang w:val="es-ES"/>
        </w:rPr>
        <w:t>demás</w:t>
      </w:r>
      <w:r>
        <w:rPr>
          <w:rFonts w:ascii="Times New Roman" w:hAnsi="Times New Roman" w:cs="Times New Roman"/>
          <w:sz w:val="24"/>
          <w:szCs w:val="24"/>
          <w:lang w:val="es-ES"/>
        </w:rPr>
        <w:t xml:space="preserve"> aplicaciones, esto </w:t>
      </w:r>
      <w:r w:rsidR="0066525E">
        <w:rPr>
          <w:rFonts w:ascii="Times New Roman" w:hAnsi="Times New Roman" w:cs="Times New Roman"/>
          <w:sz w:val="24"/>
          <w:szCs w:val="24"/>
          <w:lang w:val="es-ES"/>
        </w:rPr>
        <w:t xml:space="preserve">se </w:t>
      </w:r>
      <w:r>
        <w:rPr>
          <w:rFonts w:ascii="Times New Roman" w:hAnsi="Times New Roman" w:cs="Times New Roman"/>
          <w:sz w:val="24"/>
          <w:szCs w:val="24"/>
          <w:lang w:val="es-ES"/>
        </w:rPr>
        <w:t>debe a que</w:t>
      </w:r>
      <w:r w:rsidR="000A4CD5">
        <w:rPr>
          <w:rFonts w:ascii="Times New Roman" w:hAnsi="Times New Roman" w:cs="Times New Roman"/>
          <w:sz w:val="24"/>
          <w:szCs w:val="24"/>
          <w:lang w:val="es-ES"/>
        </w:rPr>
        <w:t xml:space="preserve"> los usuarios de este departamento necesitaban un acceso rápido a los servicios que ingresan </w:t>
      </w:r>
      <w:r w:rsidR="00D141F4">
        <w:rPr>
          <w:rFonts w:ascii="Times New Roman" w:hAnsi="Times New Roman" w:cs="Times New Roman"/>
          <w:sz w:val="24"/>
          <w:szCs w:val="24"/>
          <w:lang w:val="es-ES"/>
        </w:rPr>
        <w:t xml:space="preserve">con </w:t>
      </w:r>
      <w:r w:rsidR="00B534BB">
        <w:rPr>
          <w:rFonts w:ascii="Times New Roman" w:hAnsi="Times New Roman" w:cs="Times New Roman"/>
          <w:sz w:val="24"/>
          <w:szCs w:val="24"/>
          <w:lang w:val="es-ES"/>
        </w:rPr>
        <w:t>más</w:t>
      </w:r>
      <w:r w:rsidR="00D141F4">
        <w:rPr>
          <w:rFonts w:ascii="Times New Roman" w:hAnsi="Times New Roman" w:cs="Times New Roman"/>
          <w:sz w:val="24"/>
          <w:szCs w:val="24"/>
          <w:lang w:val="es-ES"/>
        </w:rPr>
        <w:t xml:space="preserve"> frecuencia</w:t>
      </w:r>
      <w:r w:rsidR="000A4CD5">
        <w:rPr>
          <w:rFonts w:ascii="Times New Roman" w:hAnsi="Times New Roman" w:cs="Times New Roman"/>
          <w:sz w:val="24"/>
          <w:szCs w:val="24"/>
          <w:lang w:val="es-ES"/>
        </w:rPr>
        <w:t xml:space="preserve">, dejando todos los demás en otra pantalla donde buscaran en casos más específicos. </w:t>
      </w:r>
    </w:p>
    <w:p w14:paraId="38AE9F8C" w14:textId="238A22A9" w:rsidR="00E15AA5" w:rsidRDefault="000A4CD5" w:rsidP="000F7C64">
      <w:pPr>
        <w:jc w:val="both"/>
        <w:rPr>
          <w:rFonts w:ascii="Times New Roman" w:hAnsi="Times New Roman" w:cs="Times New Roman"/>
          <w:sz w:val="24"/>
          <w:szCs w:val="24"/>
          <w:lang w:val="es-ES"/>
        </w:rPr>
      </w:pPr>
      <w:r>
        <w:rPr>
          <w:rFonts w:ascii="Times New Roman" w:hAnsi="Times New Roman" w:cs="Times New Roman"/>
          <w:sz w:val="24"/>
          <w:szCs w:val="24"/>
          <w:lang w:val="es-ES"/>
        </w:rPr>
        <w:tab/>
      </w:r>
      <w:r w:rsidR="00B534BB">
        <w:rPr>
          <w:rFonts w:ascii="Times New Roman" w:hAnsi="Times New Roman" w:cs="Times New Roman"/>
          <w:sz w:val="24"/>
          <w:szCs w:val="24"/>
          <w:lang w:val="es-ES"/>
        </w:rPr>
        <w:t xml:space="preserve">Los </w:t>
      </w:r>
      <w:r>
        <w:rPr>
          <w:rFonts w:ascii="Times New Roman" w:hAnsi="Times New Roman" w:cs="Times New Roman"/>
          <w:sz w:val="24"/>
          <w:szCs w:val="24"/>
          <w:lang w:val="es-ES"/>
        </w:rPr>
        <w:t>cambios se manifestaron en otras aplicaciones, pero de diferentes maneras, en la aplicación de FBO se cuenta con 11 espacios para agregar servicios adicionales a diferencia de las demás que tienen 4</w:t>
      </w:r>
      <w:r w:rsidR="00D141F4">
        <w:rPr>
          <w:rFonts w:ascii="Times New Roman" w:hAnsi="Times New Roman" w:cs="Times New Roman"/>
          <w:sz w:val="24"/>
          <w:szCs w:val="24"/>
          <w:lang w:val="es-ES"/>
        </w:rPr>
        <w:t xml:space="preserve"> o SAP que</w:t>
      </w:r>
      <w:r w:rsidR="00B534BB">
        <w:rPr>
          <w:rFonts w:ascii="Times New Roman" w:hAnsi="Times New Roman" w:cs="Times New Roman"/>
          <w:sz w:val="24"/>
          <w:szCs w:val="24"/>
          <w:lang w:val="es-ES"/>
        </w:rPr>
        <w:t xml:space="preserve"> no</w:t>
      </w:r>
      <w:r w:rsidR="00D141F4">
        <w:rPr>
          <w:rFonts w:ascii="Times New Roman" w:hAnsi="Times New Roman" w:cs="Times New Roman"/>
          <w:sz w:val="24"/>
          <w:szCs w:val="24"/>
          <w:lang w:val="es-ES"/>
        </w:rPr>
        <w:t xml:space="preserve"> tiene ninguno</w:t>
      </w:r>
      <w:r>
        <w:rPr>
          <w:rFonts w:ascii="Times New Roman" w:hAnsi="Times New Roman" w:cs="Times New Roman"/>
          <w:sz w:val="24"/>
          <w:szCs w:val="24"/>
          <w:lang w:val="es-ES"/>
        </w:rPr>
        <w:t xml:space="preserve">, la segmentación de los servicios de todas las aplicaciones se hizo de tal forma en la que se pudiera categorizar los servicios por departamento. Estos cambios específicos que rompían el diseño estándar planeado se hacían en base a la retroalimentación recopilada, pues </w:t>
      </w:r>
      <w:r w:rsidR="00D141F4">
        <w:rPr>
          <w:rFonts w:ascii="Times New Roman" w:hAnsi="Times New Roman" w:cs="Times New Roman"/>
          <w:sz w:val="24"/>
          <w:szCs w:val="24"/>
          <w:lang w:val="es-ES"/>
        </w:rPr>
        <w:t>se llegó a la conclusión</w:t>
      </w:r>
      <w:r>
        <w:rPr>
          <w:rFonts w:ascii="Times New Roman" w:hAnsi="Times New Roman" w:cs="Times New Roman"/>
          <w:sz w:val="24"/>
          <w:szCs w:val="24"/>
          <w:lang w:val="es-ES"/>
        </w:rPr>
        <w:t xml:space="preserve"> que cierto nivel de personalización para cada aplicación basada en la retroalimentación podía hacer sentir a los usuarios </w:t>
      </w:r>
      <w:r w:rsidR="00B534BB">
        <w:rPr>
          <w:rFonts w:ascii="Times New Roman" w:hAnsi="Times New Roman" w:cs="Times New Roman"/>
          <w:sz w:val="24"/>
          <w:szCs w:val="24"/>
          <w:lang w:val="es-ES"/>
        </w:rPr>
        <w:t>más</w:t>
      </w:r>
      <w:r>
        <w:rPr>
          <w:rFonts w:ascii="Times New Roman" w:hAnsi="Times New Roman" w:cs="Times New Roman"/>
          <w:sz w:val="24"/>
          <w:szCs w:val="24"/>
          <w:lang w:val="es-ES"/>
        </w:rPr>
        <w:t xml:space="preserve"> involucrados en el proceso de desarrollo, y así fue pues cuando los usuarios notaron eso en acciones como ver sus sugerencias plasmadas en la aplicación o poder realizar peticiones en los tableros</w:t>
      </w:r>
      <w:r w:rsidR="004A5A37">
        <w:rPr>
          <w:rFonts w:ascii="Times New Roman" w:hAnsi="Times New Roman" w:cs="Times New Roman"/>
          <w:sz w:val="24"/>
          <w:szCs w:val="24"/>
          <w:lang w:val="es-ES"/>
        </w:rPr>
        <w:t>,</w:t>
      </w:r>
      <w:r>
        <w:rPr>
          <w:rFonts w:ascii="Times New Roman" w:hAnsi="Times New Roman" w:cs="Times New Roman"/>
          <w:sz w:val="24"/>
          <w:szCs w:val="24"/>
          <w:lang w:val="es-ES"/>
        </w:rPr>
        <w:t xml:space="preserve"> la mayoría de usuarios empezaron a tener una actitud más positiva ante mi persona y ante las aplicaciones. </w:t>
      </w:r>
    </w:p>
    <w:p w14:paraId="3669F347" w14:textId="5196064F" w:rsidR="001251C4" w:rsidRDefault="001251C4" w:rsidP="000F7C64">
      <w:pPr>
        <w:jc w:val="both"/>
        <w:rPr>
          <w:rFonts w:ascii="Times New Roman" w:hAnsi="Times New Roman" w:cs="Times New Roman"/>
          <w:sz w:val="24"/>
          <w:szCs w:val="24"/>
          <w:lang w:val="es-ES"/>
        </w:rPr>
      </w:pPr>
      <w:r>
        <w:rPr>
          <w:rFonts w:ascii="Times New Roman" w:hAnsi="Times New Roman" w:cs="Times New Roman"/>
          <w:sz w:val="24"/>
          <w:szCs w:val="24"/>
          <w:lang w:val="es-ES"/>
        </w:rPr>
        <w:tab/>
        <w:t xml:space="preserve">A pesar de </w:t>
      </w:r>
      <w:r w:rsidR="009B7687">
        <w:rPr>
          <w:rFonts w:ascii="Times New Roman" w:hAnsi="Times New Roman" w:cs="Times New Roman"/>
          <w:sz w:val="24"/>
          <w:szCs w:val="24"/>
          <w:lang w:val="es-ES"/>
        </w:rPr>
        <w:t xml:space="preserve">la personalización que sufrieron las aplicaciones, </w:t>
      </w:r>
      <w:r>
        <w:rPr>
          <w:rFonts w:ascii="Times New Roman" w:hAnsi="Times New Roman" w:cs="Times New Roman"/>
          <w:sz w:val="24"/>
          <w:szCs w:val="24"/>
          <w:lang w:val="es-ES"/>
        </w:rPr>
        <w:t xml:space="preserve">la lógica con la que la </w:t>
      </w:r>
      <w:r w:rsidR="009B7687">
        <w:rPr>
          <w:rFonts w:ascii="Times New Roman" w:hAnsi="Times New Roman" w:cs="Times New Roman"/>
          <w:sz w:val="24"/>
          <w:szCs w:val="24"/>
          <w:lang w:val="es-ES"/>
        </w:rPr>
        <w:t xml:space="preserve">las mismas </w:t>
      </w:r>
      <w:r>
        <w:rPr>
          <w:rFonts w:ascii="Times New Roman" w:hAnsi="Times New Roman" w:cs="Times New Roman"/>
          <w:sz w:val="24"/>
          <w:szCs w:val="24"/>
          <w:lang w:val="es-ES"/>
        </w:rPr>
        <w:t>debe</w:t>
      </w:r>
      <w:r w:rsidR="009B7687">
        <w:rPr>
          <w:rFonts w:ascii="Times New Roman" w:hAnsi="Times New Roman" w:cs="Times New Roman"/>
          <w:sz w:val="24"/>
          <w:szCs w:val="24"/>
          <w:lang w:val="es-ES"/>
        </w:rPr>
        <w:t>n</w:t>
      </w:r>
      <w:r>
        <w:rPr>
          <w:rFonts w:ascii="Times New Roman" w:hAnsi="Times New Roman" w:cs="Times New Roman"/>
          <w:sz w:val="24"/>
          <w:szCs w:val="24"/>
          <w:lang w:val="es-ES"/>
        </w:rPr>
        <w:t xml:space="preserve"> ser </w:t>
      </w:r>
      <w:r w:rsidR="00A72053">
        <w:rPr>
          <w:rFonts w:ascii="Times New Roman" w:hAnsi="Times New Roman" w:cs="Times New Roman"/>
          <w:sz w:val="24"/>
          <w:szCs w:val="24"/>
          <w:lang w:val="es-ES"/>
        </w:rPr>
        <w:t>usada</w:t>
      </w:r>
      <w:r w:rsidR="009B7687">
        <w:rPr>
          <w:rFonts w:ascii="Times New Roman" w:hAnsi="Times New Roman" w:cs="Times New Roman"/>
          <w:sz w:val="24"/>
          <w:szCs w:val="24"/>
          <w:lang w:val="es-ES"/>
        </w:rPr>
        <w:t>s</w:t>
      </w:r>
      <w:r w:rsidR="000E0401">
        <w:rPr>
          <w:rFonts w:ascii="Times New Roman" w:hAnsi="Times New Roman" w:cs="Times New Roman"/>
          <w:sz w:val="24"/>
          <w:szCs w:val="24"/>
          <w:lang w:val="es-ES"/>
        </w:rPr>
        <w:t>,</w:t>
      </w:r>
      <w:r>
        <w:rPr>
          <w:rFonts w:ascii="Times New Roman" w:hAnsi="Times New Roman" w:cs="Times New Roman"/>
          <w:sz w:val="24"/>
          <w:szCs w:val="24"/>
          <w:lang w:val="es-ES"/>
        </w:rPr>
        <w:t xml:space="preserve"> si se mantuvo</w:t>
      </w:r>
      <w:r w:rsidR="009B7687">
        <w:rPr>
          <w:rFonts w:ascii="Times New Roman" w:hAnsi="Times New Roman" w:cs="Times New Roman"/>
          <w:sz w:val="24"/>
          <w:szCs w:val="24"/>
          <w:lang w:val="es-ES"/>
        </w:rPr>
        <w:t>.</w:t>
      </w:r>
      <w:r>
        <w:rPr>
          <w:rFonts w:ascii="Times New Roman" w:hAnsi="Times New Roman" w:cs="Times New Roman"/>
          <w:sz w:val="24"/>
          <w:szCs w:val="24"/>
          <w:lang w:val="es-ES"/>
        </w:rPr>
        <w:t xml:space="preserve"> </w:t>
      </w:r>
      <w:r w:rsidR="009B7687">
        <w:rPr>
          <w:rFonts w:ascii="Times New Roman" w:hAnsi="Times New Roman" w:cs="Times New Roman"/>
          <w:sz w:val="24"/>
          <w:szCs w:val="24"/>
          <w:lang w:val="es-ES"/>
        </w:rPr>
        <w:t>C</w:t>
      </w:r>
      <w:r>
        <w:rPr>
          <w:rFonts w:ascii="Times New Roman" w:hAnsi="Times New Roman" w:cs="Times New Roman"/>
          <w:sz w:val="24"/>
          <w:szCs w:val="24"/>
          <w:lang w:val="es-ES"/>
        </w:rPr>
        <w:t xml:space="preserve">on esto quiero decir que la experiencia de usar </w:t>
      </w:r>
      <w:r w:rsidR="00A72053">
        <w:rPr>
          <w:rFonts w:ascii="Times New Roman" w:hAnsi="Times New Roman" w:cs="Times New Roman"/>
          <w:sz w:val="24"/>
          <w:szCs w:val="24"/>
          <w:lang w:val="es-ES"/>
        </w:rPr>
        <w:t xml:space="preserve">una de las aplicaciones debería sentirse muy parecida a usar cualquiera de las otras, pues el enfoque que se tuvo mientras se diseñaba la experiencia e interfaces era no cambiar la forma de trabajar de los usuarios sino evolucionarla, esto porque la mayoría de los usuarios cumplen con un perfil de persona el cual no tiene una gran experiencia con la tecnología, incluso entre los usuarios se encuentran personas analfabetas o que no tienen más educación que su título de primaria, por ende la forma de trabajar de estas personas es siguiendo un procedimiento o una formula, no son obligados a tomar decisiones durante su proceso de trabajo, solo se espera que realicen los procesos bien una y otra vez, entonces si se les planteaba una herramienta la cual iba a cambiar su forma de trabajar, no querían usarla o directamente la rechazarían. </w:t>
      </w:r>
      <w:r w:rsidR="0066525E">
        <w:rPr>
          <w:rFonts w:ascii="Times New Roman" w:hAnsi="Times New Roman" w:cs="Times New Roman"/>
          <w:sz w:val="24"/>
          <w:szCs w:val="24"/>
          <w:lang w:val="es-ES"/>
        </w:rPr>
        <w:t xml:space="preserve">De hecho, se hizo esa suposición al inicio del trabajo, pero desde las primeras reuniones que se realizaron, cuando apenas se estaba iniciando el proyecto, muchos usuarios manifestaban preocupación respecto a las aplicaciones. Las preguntas </w:t>
      </w:r>
      <w:r w:rsidR="009B7687">
        <w:rPr>
          <w:rFonts w:ascii="Times New Roman" w:hAnsi="Times New Roman" w:cs="Times New Roman"/>
          <w:sz w:val="24"/>
          <w:szCs w:val="24"/>
          <w:lang w:val="es-ES"/>
        </w:rPr>
        <w:t>más</w:t>
      </w:r>
      <w:r w:rsidR="0066525E">
        <w:rPr>
          <w:rFonts w:ascii="Times New Roman" w:hAnsi="Times New Roman" w:cs="Times New Roman"/>
          <w:sz w:val="24"/>
          <w:szCs w:val="24"/>
          <w:lang w:val="es-ES"/>
        </w:rPr>
        <w:t xml:space="preserve"> comunes que se realizaban y mostraban esta preocupación eran algunas como, ¿debemos de aprender a usar las aplicaciones o capacitarnos?</w:t>
      </w:r>
      <w:r w:rsidR="00F93A6D">
        <w:rPr>
          <w:rFonts w:ascii="Times New Roman" w:hAnsi="Times New Roman" w:cs="Times New Roman"/>
          <w:sz w:val="24"/>
          <w:szCs w:val="24"/>
          <w:lang w:val="es-ES"/>
        </w:rPr>
        <w:t xml:space="preserve"> </w:t>
      </w:r>
      <w:r w:rsidR="0066525E">
        <w:rPr>
          <w:rFonts w:ascii="Times New Roman" w:hAnsi="Times New Roman" w:cs="Times New Roman"/>
          <w:sz w:val="24"/>
          <w:szCs w:val="24"/>
          <w:lang w:val="es-ES"/>
        </w:rPr>
        <w:lastRenderedPageBreak/>
        <w:t>¿</w:t>
      </w:r>
      <w:r w:rsidR="000E0401">
        <w:rPr>
          <w:rFonts w:ascii="Times New Roman" w:hAnsi="Times New Roman" w:cs="Times New Roman"/>
          <w:sz w:val="24"/>
          <w:szCs w:val="24"/>
          <w:lang w:val="es-ES"/>
        </w:rPr>
        <w:t>Serán</w:t>
      </w:r>
      <w:r w:rsidR="0066525E">
        <w:rPr>
          <w:rFonts w:ascii="Times New Roman" w:hAnsi="Times New Roman" w:cs="Times New Roman"/>
          <w:sz w:val="24"/>
          <w:szCs w:val="24"/>
          <w:lang w:val="es-ES"/>
        </w:rPr>
        <w:t xml:space="preserve"> difícil</w:t>
      </w:r>
      <w:r w:rsidR="000E0401">
        <w:rPr>
          <w:rFonts w:ascii="Times New Roman" w:hAnsi="Times New Roman" w:cs="Times New Roman"/>
          <w:sz w:val="24"/>
          <w:szCs w:val="24"/>
          <w:lang w:val="es-ES"/>
        </w:rPr>
        <w:t>es</w:t>
      </w:r>
      <w:r w:rsidR="0066525E">
        <w:rPr>
          <w:rFonts w:ascii="Times New Roman" w:hAnsi="Times New Roman" w:cs="Times New Roman"/>
          <w:sz w:val="24"/>
          <w:szCs w:val="24"/>
          <w:lang w:val="es-ES"/>
        </w:rPr>
        <w:t xml:space="preserve"> de usar? ¿La aplicación hará mi trabajo? </w:t>
      </w:r>
      <w:r w:rsidR="000E0401">
        <w:rPr>
          <w:rFonts w:ascii="Times New Roman" w:hAnsi="Times New Roman" w:cs="Times New Roman"/>
          <w:sz w:val="24"/>
          <w:szCs w:val="24"/>
          <w:lang w:val="es-ES"/>
        </w:rPr>
        <w:t xml:space="preserve">Pues para algunos trabajadores veían como una amenaza para ellos mismos que una aplicación fuera capaz de hacer un trabajo que ellos realizan automáticamente, reacciones la cual hay que aclarar es natural por parte de los trabajadores. </w:t>
      </w:r>
    </w:p>
    <w:p w14:paraId="1A962994" w14:textId="3BD5D37F" w:rsidR="00F93A6D" w:rsidRDefault="00F93A6D" w:rsidP="00F93A6D">
      <w:pPr>
        <w:ind w:firstLine="708"/>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 este hecho nace otra suposición hecha, que fue que todos los tipos de usuarios aceptarían sin problemas usar las aplicaciones como su nueva herramienta de trabajo, al final esto fue parcialmente cierto, porque si bien el personal de Laats de los departamentos trabajados estaban obligados por sus jefes a usar las aplicaciones para poder medir </w:t>
      </w:r>
      <w:r w:rsidR="00627F48">
        <w:rPr>
          <w:rFonts w:ascii="Times New Roman" w:hAnsi="Times New Roman" w:cs="Times New Roman"/>
          <w:sz w:val="24"/>
          <w:szCs w:val="24"/>
          <w:lang w:val="es-ES"/>
        </w:rPr>
        <w:t>sus rendimientos</w:t>
      </w:r>
      <w:r>
        <w:rPr>
          <w:rFonts w:ascii="Times New Roman" w:hAnsi="Times New Roman" w:cs="Times New Roman"/>
          <w:sz w:val="24"/>
          <w:szCs w:val="24"/>
          <w:lang w:val="es-ES"/>
        </w:rPr>
        <w:t>, muchos no ocultaban su disgusto a este cambio, pues como se mencionó anteriormente esta industria suele ser algo conservadora</w:t>
      </w:r>
      <w:r w:rsidR="009B7687">
        <w:rPr>
          <w:rFonts w:ascii="Times New Roman" w:hAnsi="Times New Roman" w:cs="Times New Roman"/>
          <w:sz w:val="24"/>
          <w:szCs w:val="24"/>
          <w:lang w:val="es-ES"/>
        </w:rPr>
        <w:t>.</w:t>
      </w:r>
      <w:r>
        <w:rPr>
          <w:rFonts w:ascii="Times New Roman" w:hAnsi="Times New Roman" w:cs="Times New Roman"/>
          <w:sz w:val="24"/>
          <w:szCs w:val="24"/>
          <w:lang w:val="es-ES"/>
        </w:rPr>
        <w:t xml:space="preserve"> </w:t>
      </w:r>
      <w:r w:rsidR="00627F48">
        <w:rPr>
          <w:rFonts w:ascii="Times New Roman" w:hAnsi="Times New Roman" w:cs="Times New Roman"/>
          <w:sz w:val="24"/>
          <w:szCs w:val="24"/>
          <w:lang w:val="es-ES"/>
        </w:rPr>
        <w:t>Hubo</w:t>
      </w:r>
      <w:r>
        <w:rPr>
          <w:rFonts w:ascii="Times New Roman" w:hAnsi="Times New Roman" w:cs="Times New Roman"/>
          <w:sz w:val="24"/>
          <w:szCs w:val="24"/>
          <w:lang w:val="es-ES"/>
        </w:rPr>
        <w:t xml:space="preserve"> diferentes usuarios los cuales veían innecesario este tipo de desarrollo o consideraban que dificultaría sus trabajos al ellos no estar acostumbrados al uso de este tipo de herramientas, incluso algunos de estos usuarios afirmaron que el beneficio de esto solo lo tendría el departamento de finanzas. Fue imposible que todos los usuarios vieran positivamente el desarrollo del proyecto, pero la mayoría reportan estar satisfechos con los resultados obtenidos y mostraban una actitud colaborativa al aprendizaje y adaptación que conlleva usar las aplicaciones como una nueva herramienta en sus trabajos.</w:t>
      </w:r>
    </w:p>
    <w:p w14:paraId="74E577BE" w14:textId="0CEFC372" w:rsidR="001F3C7C" w:rsidRDefault="000E0401" w:rsidP="000F7C64">
      <w:pPr>
        <w:jc w:val="both"/>
        <w:rPr>
          <w:rFonts w:ascii="Times New Roman" w:hAnsi="Times New Roman" w:cs="Times New Roman"/>
          <w:sz w:val="24"/>
          <w:szCs w:val="24"/>
          <w:lang w:val="es-ES"/>
        </w:rPr>
      </w:pPr>
      <w:r>
        <w:rPr>
          <w:rFonts w:ascii="Times New Roman" w:hAnsi="Times New Roman" w:cs="Times New Roman"/>
          <w:sz w:val="24"/>
          <w:szCs w:val="24"/>
          <w:lang w:val="es-ES"/>
        </w:rPr>
        <w:tab/>
        <w:t>Este tipo de comentarios y preguntas no siempre iba</w:t>
      </w:r>
      <w:r w:rsidR="009B7687">
        <w:rPr>
          <w:rFonts w:ascii="Times New Roman" w:hAnsi="Times New Roman" w:cs="Times New Roman"/>
          <w:sz w:val="24"/>
          <w:szCs w:val="24"/>
          <w:lang w:val="es-ES"/>
        </w:rPr>
        <w:t>n</w:t>
      </w:r>
      <w:r>
        <w:rPr>
          <w:rFonts w:ascii="Times New Roman" w:hAnsi="Times New Roman" w:cs="Times New Roman"/>
          <w:sz w:val="24"/>
          <w:szCs w:val="24"/>
          <w:lang w:val="es-ES"/>
        </w:rPr>
        <w:t xml:space="preserve"> realizadas hacia mí, muchas veces se realizaban al departamento de calidad. Hablando </w:t>
      </w:r>
      <w:r w:rsidR="009B7687">
        <w:rPr>
          <w:rFonts w:ascii="Times New Roman" w:hAnsi="Times New Roman" w:cs="Times New Roman"/>
          <w:sz w:val="24"/>
          <w:szCs w:val="24"/>
          <w:lang w:val="es-ES"/>
        </w:rPr>
        <w:t>más</w:t>
      </w:r>
      <w:r>
        <w:rPr>
          <w:rFonts w:ascii="Times New Roman" w:hAnsi="Times New Roman" w:cs="Times New Roman"/>
          <w:sz w:val="24"/>
          <w:szCs w:val="24"/>
          <w:lang w:val="es-ES"/>
        </w:rPr>
        <w:t xml:space="preserve"> a profundidad sobre la reacción inicial de los usuarios respecto al proyecto, debo decir que la misma fue mejorando con el tiempo. </w:t>
      </w:r>
      <w:r w:rsidR="001F3C7C">
        <w:rPr>
          <w:rFonts w:ascii="Times New Roman" w:hAnsi="Times New Roman" w:cs="Times New Roman"/>
          <w:sz w:val="24"/>
          <w:szCs w:val="24"/>
          <w:lang w:val="es-ES"/>
        </w:rPr>
        <w:t xml:space="preserve">El proceso que </w:t>
      </w:r>
      <w:r w:rsidR="009B7687">
        <w:rPr>
          <w:rFonts w:ascii="Times New Roman" w:hAnsi="Times New Roman" w:cs="Times New Roman"/>
          <w:sz w:val="24"/>
          <w:szCs w:val="24"/>
          <w:lang w:val="es-ES"/>
        </w:rPr>
        <w:t>tenía</w:t>
      </w:r>
      <w:r w:rsidR="001F3C7C">
        <w:rPr>
          <w:rFonts w:ascii="Times New Roman" w:hAnsi="Times New Roman" w:cs="Times New Roman"/>
          <w:sz w:val="24"/>
          <w:szCs w:val="24"/>
          <w:lang w:val="es-ES"/>
        </w:rPr>
        <w:t xml:space="preserve"> para presentar una aplicación a su respectivo departamento era el siguiente:</w:t>
      </w:r>
    </w:p>
    <w:p w14:paraId="3F73EE08" w14:textId="6C4F226D" w:rsidR="001F3C7C" w:rsidRDefault="001F3C7C" w:rsidP="001F3C7C">
      <w:pPr>
        <w:pStyle w:val="Prrafodelista"/>
        <w:numPr>
          <w:ilvl w:val="0"/>
          <w:numId w:val="42"/>
        </w:numPr>
        <w:jc w:val="both"/>
        <w:rPr>
          <w:rFonts w:ascii="Times New Roman" w:hAnsi="Times New Roman" w:cs="Times New Roman"/>
          <w:sz w:val="24"/>
          <w:szCs w:val="24"/>
          <w:lang w:val="es-ES"/>
        </w:rPr>
      </w:pPr>
      <w:r>
        <w:rPr>
          <w:rFonts w:ascii="Times New Roman" w:hAnsi="Times New Roman" w:cs="Times New Roman"/>
          <w:sz w:val="24"/>
          <w:szCs w:val="24"/>
          <w:lang w:val="es-ES"/>
        </w:rPr>
        <w:t>El departamento de calidad y el gerente de dicho departamento se ponían de acuerdo para organizar una reunión con el personal.</w:t>
      </w:r>
    </w:p>
    <w:p w14:paraId="32E8A89C" w14:textId="4FEF925A" w:rsidR="001F3C7C" w:rsidRDefault="001F3C7C" w:rsidP="001F3C7C">
      <w:pPr>
        <w:pStyle w:val="Prrafodelista"/>
        <w:numPr>
          <w:ilvl w:val="0"/>
          <w:numId w:val="42"/>
        </w:num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Me presentaba como el desarrollador del proyecto y mostraba el trabajo hecho hasta ese punto (usualmente optaba por mostrarles la última aplicación realizada). </w:t>
      </w:r>
    </w:p>
    <w:p w14:paraId="4499ABD5" w14:textId="7B4E73E7" w:rsidR="001F3C7C" w:rsidRDefault="001F3C7C" w:rsidP="001F3C7C">
      <w:pPr>
        <w:pStyle w:val="Prrafodelista"/>
        <w:numPr>
          <w:ilvl w:val="0"/>
          <w:numId w:val="42"/>
        </w:num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Les explicaba cuáles eran nuestros propósitos y razones para realizar el proyecto. </w:t>
      </w:r>
    </w:p>
    <w:p w14:paraId="6A43A57B" w14:textId="77777777" w:rsidR="00F04072" w:rsidRDefault="00F04072" w:rsidP="001F3C7C">
      <w:pPr>
        <w:pStyle w:val="Prrafodelista"/>
        <w:numPr>
          <w:ilvl w:val="0"/>
          <w:numId w:val="42"/>
        </w:numPr>
        <w:jc w:val="both"/>
        <w:rPr>
          <w:rFonts w:ascii="Times New Roman" w:hAnsi="Times New Roman" w:cs="Times New Roman"/>
          <w:sz w:val="24"/>
          <w:szCs w:val="24"/>
          <w:lang w:val="es-ES"/>
        </w:rPr>
      </w:pPr>
      <w:r>
        <w:rPr>
          <w:rFonts w:ascii="Times New Roman" w:hAnsi="Times New Roman" w:cs="Times New Roman"/>
          <w:sz w:val="24"/>
          <w:szCs w:val="24"/>
          <w:lang w:val="es-ES"/>
        </w:rPr>
        <w:t>Revisábamos</w:t>
      </w:r>
      <w:r w:rsidR="001F3C7C">
        <w:rPr>
          <w:rFonts w:ascii="Times New Roman" w:hAnsi="Times New Roman" w:cs="Times New Roman"/>
          <w:sz w:val="24"/>
          <w:szCs w:val="24"/>
          <w:lang w:val="es-ES"/>
        </w:rPr>
        <w:t xml:space="preserve"> como se encontraba</w:t>
      </w:r>
      <w:r>
        <w:rPr>
          <w:rFonts w:ascii="Times New Roman" w:hAnsi="Times New Roman" w:cs="Times New Roman"/>
          <w:sz w:val="24"/>
          <w:szCs w:val="24"/>
          <w:lang w:val="es-ES"/>
        </w:rPr>
        <w:t>n</w:t>
      </w:r>
      <w:r w:rsidR="001F3C7C">
        <w:rPr>
          <w:rFonts w:ascii="Times New Roman" w:hAnsi="Times New Roman" w:cs="Times New Roman"/>
          <w:sz w:val="24"/>
          <w:szCs w:val="24"/>
          <w:lang w:val="es-ES"/>
        </w:rPr>
        <w:t xml:space="preserve"> su</w:t>
      </w:r>
      <w:r>
        <w:rPr>
          <w:rFonts w:ascii="Times New Roman" w:hAnsi="Times New Roman" w:cs="Times New Roman"/>
          <w:sz w:val="24"/>
          <w:szCs w:val="24"/>
          <w:lang w:val="es-ES"/>
        </w:rPr>
        <w:t>s</w:t>
      </w:r>
      <w:r w:rsidR="001F3C7C">
        <w:rPr>
          <w:rFonts w:ascii="Times New Roman" w:hAnsi="Times New Roman" w:cs="Times New Roman"/>
          <w:sz w:val="24"/>
          <w:szCs w:val="24"/>
          <w:lang w:val="es-ES"/>
        </w:rPr>
        <w:t xml:space="preserve"> </w:t>
      </w:r>
      <w:r>
        <w:rPr>
          <w:rFonts w:ascii="Times New Roman" w:hAnsi="Times New Roman" w:cs="Times New Roman"/>
          <w:sz w:val="24"/>
          <w:szCs w:val="24"/>
          <w:lang w:val="es-ES"/>
        </w:rPr>
        <w:t>órdenes</w:t>
      </w:r>
      <w:r w:rsidR="001F3C7C">
        <w:rPr>
          <w:rFonts w:ascii="Times New Roman" w:hAnsi="Times New Roman" w:cs="Times New Roman"/>
          <w:sz w:val="24"/>
          <w:szCs w:val="24"/>
          <w:lang w:val="es-ES"/>
        </w:rPr>
        <w:t xml:space="preserve"> de servicio en ese momento y se marcaba</w:t>
      </w:r>
      <w:r>
        <w:rPr>
          <w:rFonts w:ascii="Times New Roman" w:hAnsi="Times New Roman" w:cs="Times New Roman"/>
          <w:sz w:val="24"/>
          <w:szCs w:val="24"/>
          <w:lang w:val="es-ES"/>
        </w:rPr>
        <w:t>n</w:t>
      </w:r>
      <w:r w:rsidR="001F3C7C">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las partes las cuales ellos consideraban que se podían borrar del proceso y de la orden. </w:t>
      </w:r>
    </w:p>
    <w:p w14:paraId="0BC16679" w14:textId="3067D972" w:rsidR="001F3C7C" w:rsidRDefault="00F04072" w:rsidP="001F3C7C">
      <w:pPr>
        <w:pStyle w:val="Prrafodelista"/>
        <w:numPr>
          <w:ilvl w:val="0"/>
          <w:numId w:val="42"/>
        </w:num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 concluía la reunión y se les informaba el tiempo estimado de desarrollo.  </w:t>
      </w:r>
    </w:p>
    <w:p w14:paraId="5111016D" w14:textId="652992DA" w:rsidR="000A4CD5" w:rsidRDefault="00F04072" w:rsidP="0022727B">
      <w:pPr>
        <w:ind w:firstLine="360"/>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Eran en estas reuniones descritas en las cuales la mayoría de usuarios demostraban su preocupación o </w:t>
      </w:r>
      <w:r w:rsidR="009B7687">
        <w:rPr>
          <w:rFonts w:ascii="Times New Roman" w:hAnsi="Times New Roman" w:cs="Times New Roman"/>
          <w:sz w:val="24"/>
          <w:szCs w:val="24"/>
          <w:lang w:val="es-ES"/>
        </w:rPr>
        <w:t>presentaban más</w:t>
      </w:r>
      <w:r>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dudas. </w:t>
      </w:r>
      <w:r w:rsidR="005B5409">
        <w:rPr>
          <w:rFonts w:ascii="Times New Roman" w:hAnsi="Times New Roman" w:cs="Times New Roman"/>
          <w:sz w:val="24"/>
          <w:szCs w:val="24"/>
          <w:lang w:val="es-ES"/>
        </w:rPr>
        <w:t>Finalmente,</w:t>
      </w:r>
      <w:r>
        <w:rPr>
          <w:rFonts w:ascii="Times New Roman" w:hAnsi="Times New Roman" w:cs="Times New Roman"/>
          <w:sz w:val="24"/>
          <w:szCs w:val="24"/>
          <w:lang w:val="es-ES"/>
        </w:rPr>
        <w:t xml:space="preserve"> con el fin de</w:t>
      </w:r>
      <w:r w:rsidR="005B5409">
        <w:rPr>
          <w:rFonts w:ascii="Times New Roman" w:hAnsi="Times New Roman" w:cs="Times New Roman"/>
          <w:sz w:val="24"/>
          <w:szCs w:val="24"/>
          <w:lang w:val="es-ES"/>
        </w:rPr>
        <w:t>l</w:t>
      </w:r>
      <w:r>
        <w:rPr>
          <w:rFonts w:ascii="Times New Roman" w:hAnsi="Times New Roman" w:cs="Times New Roman"/>
          <w:sz w:val="24"/>
          <w:szCs w:val="24"/>
          <w:lang w:val="es-ES"/>
        </w:rPr>
        <w:t xml:space="preserve"> desarrollo</w:t>
      </w:r>
      <w:r w:rsidR="005B5409">
        <w:rPr>
          <w:rFonts w:ascii="Times New Roman" w:hAnsi="Times New Roman" w:cs="Times New Roman"/>
          <w:sz w:val="24"/>
          <w:szCs w:val="24"/>
          <w:lang w:val="es-ES"/>
        </w:rPr>
        <w:t xml:space="preserve"> de una de las aplicaciones</w:t>
      </w:r>
      <w:r>
        <w:rPr>
          <w:rFonts w:ascii="Times New Roman" w:hAnsi="Times New Roman" w:cs="Times New Roman"/>
          <w:sz w:val="24"/>
          <w:szCs w:val="24"/>
          <w:lang w:val="es-ES"/>
        </w:rPr>
        <w:t>, a los departamentos se les entregaba una tableta con la aplicación</w:t>
      </w:r>
      <w:r w:rsidR="005B5409">
        <w:rPr>
          <w:rFonts w:ascii="Times New Roman" w:hAnsi="Times New Roman" w:cs="Times New Roman"/>
          <w:sz w:val="24"/>
          <w:szCs w:val="24"/>
          <w:lang w:val="es-ES"/>
        </w:rPr>
        <w:t xml:space="preserve"> correspondiente</w:t>
      </w:r>
      <w:r>
        <w:rPr>
          <w:rFonts w:ascii="Times New Roman" w:hAnsi="Times New Roman" w:cs="Times New Roman"/>
          <w:sz w:val="24"/>
          <w:szCs w:val="24"/>
          <w:lang w:val="es-ES"/>
        </w:rPr>
        <w:t xml:space="preserve"> instalada dentro de ella y los permisos </w:t>
      </w:r>
      <w:r w:rsidR="005B5409">
        <w:rPr>
          <w:rFonts w:ascii="Times New Roman" w:hAnsi="Times New Roman" w:cs="Times New Roman"/>
          <w:sz w:val="24"/>
          <w:szCs w:val="24"/>
          <w:lang w:val="es-ES"/>
        </w:rPr>
        <w:t>correspondientes</w:t>
      </w:r>
      <w:r>
        <w:rPr>
          <w:rFonts w:ascii="Times New Roman" w:hAnsi="Times New Roman" w:cs="Times New Roman"/>
          <w:sz w:val="24"/>
          <w:szCs w:val="24"/>
          <w:lang w:val="es-ES"/>
        </w:rPr>
        <w:t xml:space="preserve"> que </w:t>
      </w:r>
      <w:r w:rsidR="005B5409">
        <w:rPr>
          <w:rFonts w:ascii="Times New Roman" w:hAnsi="Times New Roman" w:cs="Times New Roman"/>
          <w:sz w:val="24"/>
          <w:szCs w:val="24"/>
          <w:lang w:val="es-ES"/>
        </w:rPr>
        <w:t>tienen que tener, y se les indicaban que debían empezar a usar la aplicación, claro antes de eso se realizaba una reunión explicándoles más específicamente como deben usar la aplicación y se resolvían dudas. Posterior a todo ese proceso la mayoría de usuario</w:t>
      </w:r>
      <w:r w:rsidR="0022727B">
        <w:rPr>
          <w:rFonts w:ascii="Times New Roman" w:hAnsi="Times New Roman" w:cs="Times New Roman"/>
          <w:sz w:val="24"/>
          <w:szCs w:val="24"/>
          <w:lang w:val="es-ES"/>
        </w:rPr>
        <w:t>s</w:t>
      </w:r>
      <w:r w:rsidR="005B5409">
        <w:rPr>
          <w:rFonts w:ascii="Times New Roman" w:hAnsi="Times New Roman" w:cs="Times New Roman"/>
          <w:sz w:val="24"/>
          <w:szCs w:val="24"/>
          <w:lang w:val="es-ES"/>
        </w:rPr>
        <w:t xml:space="preserve"> mostraban mayor positividad respecto a las aplicaciones</w:t>
      </w:r>
      <w:r w:rsidR="0022727B">
        <w:rPr>
          <w:rFonts w:ascii="Times New Roman" w:hAnsi="Times New Roman" w:cs="Times New Roman"/>
          <w:sz w:val="24"/>
          <w:szCs w:val="24"/>
          <w:lang w:val="es-ES"/>
        </w:rPr>
        <w:t xml:space="preserve">.  </w:t>
      </w:r>
      <w:r w:rsidR="00A234F3">
        <w:rPr>
          <w:rFonts w:ascii="Times New Roman" w:hAnsi="Times New Roman" w:cs="Times New Roman"/>
          <w:sz w:val="24"/>
          <w:szCs w:val="24"/>
          <w:lang w:val="es-ES"/>
        </w:rPr>
        <w:t xml:space="preserve"> </w:t>
      </w:r>
    </w:p>
    <w:p w14:paraId="7FC23DE5" w14:textId="158A6640" w:rsidR="00573931" w:rsidRDefault="00D74A43" w:rsidP="00D74A43">
      <w:pPr>
        <w:ind w:firstLine="708"/>
        <w:jc w:val="both"/>
        <w:rPr>
          <w:rFonts w:ascii="Times New Roman" w:hAnsi="Times New Roman" w:cs="Times New Roman"/>
          <w:sz w:val="24"/>
          <w:szCs w:val="24"/>
          <w:lang w:val="es-ES"/>
        </w:rPr>
      </w:pPr>
      <w:r>
        <w:rPr>
          <w:rFonts w:ascii="Times New Roman" w:hAnsi="Times New Roman" w:cs="Times New Roman"/>
          <w:sz w:val="24"/>
          <w:szCs w:val="24"/>
          <w:lang w:val="es-ES"/>
        </w:rPr>
        <w:t>S</w:t>
      </w:r>
      <w:r w:rsidRPr="00D74A43">
        <w:rPr>
          <w:rFonts w:ascii="Times New Roman" w:hAnsi="Times New Roman" w:cs="Times New Roman"/>
          <w:sz w:val="24"/>
          <w:szCs w:val="24"/>
          <w:lang w:val="es-ES"/>
        </w:rPr>
        <w:t xml:space="preserve">e logró que mayoría de usuarios aceptaran estas aplicaciones como una herramienta natural en sus funciones diarias, pues la mayoría demostraron una actitud positiva ante las </w:t>
      </w:r>
      <w:r w:rsidRPr="00D74A43">
        <w:rPr>
          <w:rFonts w:ascii="Times New Roman" w:hAnsi="Times New Roman" w:cs="Times New Roman"/>
          <w:sz w:val="24"/>
          <w:szCs w:val="24"/>
          <w:lang w:val="es-ES"/>
        </w:rPr>
        <w:lastRenderedPageBreak/>
        <w:t>mismas</w:t>
      </w:r>
      <w:r w:rsidR="009B7687">
        <w:rPr>
          <w:rFonts w:ascii="Times New Roman" w:hAnsi="Times New Roman" w:cs="Times New Roman"/>
          <w:sz w:val="24"/>
          <w:szCs w:val="24"/>
          <w:lang w:val="es-ES"/>
        </w:rPr>
        <w:t>.</w:t>
      </w:r>
      <w:r w:rsidRPr="00D74A43">
        <w:rPr>
          <w:rFonts w:ascii="Times New Roman" w:hAnsi="Times New Roman" w:cs="Times New Roman"/>
          <w:sz w:val="24"/>
          <w:szCs w:val="24"/>
          <w:lang w:val="es-ES"/>
        </w:rPr>
        <w:t xml:space="preserve"> </w:t>
      </w:r>
      <w:r w:rsidR="009B7687">
        <w:rPr>
          <w:rFonts w:ascii="Times New Roman" w:hAnsi="Times New Roman" w:cs="Times New Roman"/>
          <w:sz w:val="24"/>
          <w:szCs w:val="24"/>
          <w:lang w:val="es-ES"/>
        </w:rPr>
        <w:t>E</w:t>
      </w:r>
      <w:r w:rsidR="00573931">
        <w:rPr>
          <w:rFonts w:ascii="Times New Roman" w:hAnsi="Times New Roman" w:cs="Times New Roman"/>
          <w:sz w:val="24"/>
          <w:szCs w:val="24"/>
          <w:lang w:val="es-ES"/>
        </w:rPr>
        <w:t>l tiempo que tard</w:t>
      </w:r>
      <w:r w:rsidR="009B7687">
        <w:rPr>
          <w:rFonts w:ascii="Times New Roman" w:hAnsi="Times New Roman" w:cs="Times New Roman"/>
          <w:sz w:val="24"/>
          <w:szCs w:val="24"/>
          <w:lang w:val="es-ES"/>
        </w:rPr>
        <w:t>ó</w:t>
      </w:r>
      <w:r w:rsidR="00573931">
        <w:rPr>
          <w:rFonts w:ascii="Times New Roman" w:hAnsi="Times New Roman" w:cs="Times New Roman"/>
          <w:sz w:val="24"/>
          <w:szCs w:val="24"/>
          <w:lang w:val="es-ES"/>
        </w:rPr>
        <w:t xml:space="preserve"> en que ellos afirmaran estar ya familiarizados con las mismas fue de aproximadamente una semana en promedio por departamento. Los departamentos que demostraron menos dificultades fueron el departamento de CCO</w:t>
      </w:r>
      <w:r w:rsidR="00DB0BC9">
        <w:rPr>
          <w:rFonts w:ascii="Times New Roman" w:hAnsi="Times New Roman" w:cs="Times New Roman"/>
          <w:sz w:val="24"/>
          <w:szCs w:val="24"/>
          <w:lang w:val="es-ES"/>
        </w:rPr>
        <w:t xml:space="preserve"> (conformado por operadores aéreos)</w:t>
      </w:r>
      <w:r w:rsidR="00573931">
        <w:rPr>
          <w:rFonts w:ascii="Times New Roman" w:hAnsi="Times New Roman" w:cs="Times New Roman"/>
          <w:sz w:val="24"/>
          <w:szCs w:val="24"/>
          <w:lang w:val="es-ES"/>
        </w:rPr>
        <w:t xml:space="preserve"> y FBO</w:t>
      </w:r>
      <w:r w:rsidR="00DB0BC9">
        <w:rPr>
          <w:rFonts w:ascii="Times New Roman" w:hAnsi="Times New Roman" w:cs="Times New Roman"/>
          <w:sz w:val="24"/>
          <w:szCs w:val="24"/>
          <w:lang w:val="es-ES"/>
        </w:rPr>
        <w:t xml:space="preserve"> (conformado por la manager del FBO y sus asistentes)</w:t>
      </w:r>
      <w:r w:rsidR="00573931">
        <w:rPr>
          <w:rFonts w:ascii="Times New Roman" w:hAnsi="Times New Roman" w:cs="Times New Roman"/>
          <w:sz w:val="24"/>
          <w:szCs w:val="24"/>
          <w:lang w:val="es-ES"/>
        </w:rPr>
        <w:t>, de hecho el personal del departamento de CCO fue el que mejor retroalimentación aport</w:t>
      </w:r>
      <w:r w:rsidR="009B7687">
        <w:rPr>
          <w:rFonts w:ascii="Times New Roman" w:hAnsi="Times New Roman" w:cs="Times New Roman"/>
          <w:sz w:val="24"/>
          <w:szCs w:val="24"/>
          <w:lang w:val="es-ES"/>
        </w:rPr>
        <w:t>ó</w:t>
      </w:r>
      <w:r w:rsidR="00573931">
        <w:rPr>
          <w:rFonts w:ascii="Times New Roman" w:hAnsi="Times New Roman" w:cs="Times New Roman"/>
          <w:sz w:val="24"/>
          <w:szCs w:val="24"/>
          <w:lang w:val="es-ES"/>
        </w:rPr>
        <w:t xml:space="preserve"> y por ende más de </w:t>
      </w:r>
      <w:r w:rsidR="009B7687">
        <w:rPr>
          <w:rFonts w:ascii="Times New Roman" w:hAnsi="Times New Roman" w:cs="Times New Roman"/>
          <w:sz w:val="24"/>
          <w:szCs w:val="24"/>
          <w:lang w:val="es-ES"/>
        </w:rPr>
        <w:t xml:space="preserve">esta </w:t>
      </w:r>
      <w:r w:rsidR="00573931">
        <w:rPr>
          <w:rFonts w:ascii="Times New Roman" w:hAnsi="Times New Roman" w:cs="Times New Roman"/>
          <w:sz w:val="24"/>
          <w:szCs w:val="24"/>
          <w:lang w:val="es-ES"/>
        </w:rPr>
        <w:t>retroalimentación</w:t>
      </w:r>
      <w:r w:rsidR="00706E63">
        <w:rPr>
          <w:rFonts w:ascii="Times New Roman" w:hAnsi="Times New Roman" w:cs="Times New Roman"/>
          <w:sz w:val="24"/>
          <w:szCs w:val="24"/>
          <w:lang w:val="es-ES"/>
        </w:rPr>
        <w:t xml:space="preserve"> </w:t>
      </w:r>
      <w:r w:rsidR="009B7687">
        <w:rPr>
          <w:rFonts w:ascii="Times New Roman" w:hAnsi="Times New Roman" w:cs="Times New Roman"/>
          <w:sz w:val="24"/>
          <w:szCs w:val="24"/>
          <w:lang w:val="es-ES"/>
        </w:rPr>
        <w:t>fue aplicada</w:t>
      </w:r>
      <w:r w:rsidR="00573931">
        <w:rPr>
          <w:rFonts w:ascii="Times New Roman" w:hAnsi="Times New Roman" w:cs="Times New Roman"/>
          <w:sz w:val="24"/>
          <w:szCs w:val="24"/>
          <w:lang w:val="es-ES"/>
        </w:rPr>
        <w:t xml:space="preserve">, esto se puede deber a que los usuarios de estos departamentos son pocos y los perfiles que cumplen son educativamente </w:t>
      </w:r>
      <w:r w:rsidR="009B7687">
        <w:rPr>
          <w:rFonts w:ascii="Times New Roman" w:hAnsi="Times New Roman" w:cs="Times New Roman"/>
          <w:sz w:val="24"/>
          <w:szCs w:val="24"/>
          <w:lang w:val="es-ES"/>
        </w:rPr>
        <w:t>más</w:t>
      </w:r>
      <w:r w:rsidR="00573931">
        <w:rPr>
          <w:rFonts w:ascii="Times New Roman" w:hAnsi="Times New Roman" w:cs="Times New Roman"/>
          <w:sz w:val="24"/>
          <w:szCs w:val="24"/>
          <w:lang w:val="es-ES"/>
        </w:rPr>
        <w:t xml:space="preserve"> exigentes que en otros departamentos, pues en estos los usuarios si fueron a la universidad o se graduaron del bachillerato. </w:t>
      </w:r>
    </w:p>
    <w:p w14:paraId="2576BE04" w14:textId="31F67359" w:rsidR="00D74A43" w:rsidRDefault="00D74A43" w:rsidP="00D74A43">
      <w:pPr>
        <w:ind w:firstLine="708"/>
        <w:jc w:val="both"/>
        <w:rPr>
          <w:rFonts w:ascii="Times New Roman" w:hAnsi="Times New Roman" w:cs="Times New Roman"/>
          <w:sz w:val="24"/>
          <w:szCs w:val="24"/>
          <w:lang w:val="es-ES"/>
        </w:rPr>
      </w:pPr>
      <w:r w:rsidRPr="00D74A43">
        <w:rPr>
          <w:rFonts w:ascii="Times New Roman" w:hAnsi="Times New Roman" w:cs="Times New Roman"/>
          <w:sz w:val="24"/>
          <w:szCs w:val="24"/>
          <w:lang w:val="es-ES"/>
        </w:rPr>
        <w:t xml:space="preserve"> </w:t>
      </w:r>
      <w:r w:rsidR="00DB0BC9">
        <w:rPr>
          <w:rFonts w:ascii="Times New Roman" w:hAnsi="Times New Roman" w:cs="Times New Roman"/>
          <w:sz w:val="24"/>
          <w:szCs w:val="24"/>
          <w:lang w:val="es-ES"/>
        </w:rPr>
        <w:t xml:space="preserve">El departamento que más dificultad demostró a la hora de aprender fue el departamento de CGO (conformado por cargueros), esto se puede deber a que </w:t>
      </w:r>
      <w:r w:rsidRPr="00D74A43">
        <w:rPr>
          <w:rFonts w:ascii="Times New Roman" w:hAnsi="Times New Roman" w:cs="Times New Roman"/>
          <w:sz w:val="24"/>
          <w:szCs w:val="24"/>
          <w:lang w:val="es-ES"/>
        </w:rPr>
        <w:t>su experiencia con la tecnología no va más allá de la interacción que suele tener con sus teléfonos inteligentes, por lo que para algunos de ellos terminar de entender el concepto de como ahora es</w:t>
      </w:r>
      <w:r w:rsidR="00DB0BC9">
        <w:rPr>
          <w:rFonts w:ascii="Times New Roman" w:hAnsi="Times New Roman" w:cs="Times New Roman"/>
          <w:sz w:val="24"/>
          <w:szCs w:val="24"/>
          <w:lang w:val="es-ES"/>
        </w:rPr>
        <w:t xml:space="preserve"> su</w:t>
      </w:r>
      <w:r w:rsidRPr="00D74A43">
        <w:rPr>
          <w:rFonts w:ascii="Times New Roman" w:hAnsi="Times New Roman" w:cs="Times New Roman"/>
          <w:sz w:val="24"/>
          <w:szCs w:val="24"/>
          <w:lang w:val="es-ES"/>
        </w:rPr>
        <w:t xml:space="preserve"> trabajo que antes hacían en papel </w:t>
      </w:r>
      <w:r w:rsidR="00DB0BC9">
        <w:rPr>
          <w:rFonts w:ascii="Times New Roman" w:hAnsi="Times New Roman" w:cs="Times New Roman"/>
          <w:sz w:val="24"/>
          <w:szCs w:val="24"/>
          <w:lang w:val="es-ES"/>
        </w:rPr>
        <w:t xml:space="preserve">y </w:t>
      </w:r>
      <w:r w:rsidRPr="00D74A43">
        <w:rPr>
          <w:rFonts w:ascii="Times New Roman" w:hAnsi="Times New Roman" w:cs="Times New Roman"/>
          <w:sz w:val="24"/>
          <w:szCs w:val="24"/>
          <w:lang w:val="es-ES"/>
        </w:rPr>
        <w:t>ahora lo harán a través de una aplicación, no fue tan rápido, finalmente en el lapso de algunas de semanas la mayoría reportaron entender y estar satisfechos con la aplicación.</w:t>
      </w:r>
    </w:p>
    <w:p w14:paraId="6E3071F9" w14:textId="5A206F43" w:rsidR="00D141F4" w:rsidRDefault="00D141F4" w:rsidP="000F7C64">
      <w:pPr>
        <w:jc w:val="both"/>
        <w:rPr>
          <w:rFonts w:ascii="Times New Roman" w:hAnsi="Times New Roman" w:cs="Times New Roman"/>
          <w:sz w:val="24"/>
          <w:szCs w:val="24"/>
          <w:lang w:val="es-ES"/>
        </w:rPr>
      </w:pPr>
      <w:r>
        <w:rPr>
          <w:rFonts w:ascii="Times New Roman" w:hAnsi="Times New Roman" w:cs="Times New Roman"/>
          <w:sz w:val="24"/>
          <w:szCs w:val="24"/>
          <w:lang w:val="es-ES"/>
        </w:rPr>
        <w:tab/>
        <w:t>Respecto al departamento de calidad y finanzas ambos reportan estar satisfechos con el desarrollo realizado</w:t>
      </w:r>
      <w:r w:rsidR="009B7687">
        <w:rPr>
          <w:rFonts w:ascii="Times New Roman" w:hAnsi="Times New Roman" w:cs="Times New Roman"/>
          <w:sz w:val="24"/>
          <w:szCs w:val="24"/>
          <w:lang w:val="es-ES"/>
        </w:rPr>
        <w:t>.</w:t>
      </w:r>
      <w:r>
        <w:rPr>
          <w:rFonts w:ascii="Times New Roman" w:hAnsi="Times New Roman" w:cs="Times New Roman"/>
          <w:sz w:val="24"/>
          <w:szCs w:val="24"/>
          <w:lang w:val="es-ES"/>
        </w:rPr>
        <w:t xml:space="preserve"> </w:t>
      </w:r>
      <w:r w:rsidR="009B7687">
        <w:rPr>
          <w:rFonts w:ascii="Times New Roman" w:hAnsi="Times New Roman" w:cs="Times New Roman"/>
          <w:sz w:val="24"/>
          <w:szCs w:val="24"/>
          <w:lang w:val="es-ES"/>
        </w:rPr>
        <w:t>E</w:t>
      </w:r>
      <w:r>
        <w:rPr>
          <w:rFonts w:ascii="Times New Roman" w:hAnsi="Times New Roman" w:cs="Times New Roman"/>
          <w:sz w:val="24"/>
          <w:szCs w:val="24"/>
          <w:lang w:val="es-ES"/>
        </w:rPr>
        <w:t>llos basaron sus opiniones en el desempeño que most</w:t>
      </w:r>
      <w:r w:rsidR="00607514">
        <w:rPr>
          <w:rFonts w:ascii="Times New Roman" w:hAnsi="Times New Roman" w:cs="Times New Roman"/>
          <w:sz w:val="24"/>
          <w:szCs w:val="24"/>
          <w:lang w:val="es-ES"/>
        </w:rPr>
        <w:t>r</w:t>
      </w:r>
      <w:r w:rsidR="009B7687">
        <w:rPr>
          <w:rFonts w:ascii="Times New Roman" w:hAnsi="Times New Roman" w:cs="Times New Roman"/>
          <w:sz w:val="24"/>
          <w:szCs w:val="24"/>
          <w:lang w:val="es-ES"/>
        </w:rPr>
        <w:t>ó</w:t>
      </w:r>
      <w:r w:rsidR="00607514">
        <w:rPr>
          <w:rFonts w:ascii="Times New Roman" w:hAnsi="Times New Roman" w:cs="Times New Roman"/>
          <w:sz w:val="24"/>
          <w:szCs w:val="24"/>
          <w:lang w:val="es-ES"/>
        </w:rPr>
        <w:t xml:space="preserve"> el personal de Laats usando las aplicaciones</w:t>
      </w:r>
      <w:r w:rsidR="00F70323">
        <w:rPr>
          <w:rFonts w:ascii="Times New Roman" w:hAnsi="Times New Roman" w:cs="Times New Roman"/>
          <w:sz w:val="24"/>
          <w:szCs w:val="24"/>
          <w:lang w:val="es-ES"/>
        </w:rPr>
        <w:t xml:space="preserve">, aparte </w:t>
      </w:r>
      <w:r w:rsidR="00607514">
        <w:rPr>
          <w:rFonts w:ascii="Times New Roman" w:hAnsi="Times New Roman" w:cs="Times New Roman"/>
          <w:sz w:val="24"/>
          <w:szCs w:val="24"/>
          <w:lang w:val="es-ES"/>
        </w:rPr>
        <w:t>por parte</w:t>
      </w:r>
      <w:r w:rsidR="00DB0BC9">
        <w:rPr>
          <w:rFonts w:ascii="Times New Roman" w:hAnsi="Times New Roman" w:cs="Times New Roman"/>
          <w:sz w:val="24"/>
          <w:szCs w:val="24"/>
          <w:lang w:val="es-ES"/>
        </w:rPr>
        <w:t xml:space="preserve"> del departamento de finanzas</w:t>
      </w:r>
      <w:r w:rsidR="00607514">
        <w:rPr>
          <w:rFonts w:ascii="Times New Roman" w:hAnsi="Times New Roman" w:cs="Times New Roman"/>
          <w:sz w:val="24"/>
          <w:szCs w:val="24"/>
          <w:lang w:val="es-ES"/>
        </w:rPr>
        <w:t xml:space="preserve"> realizaron pruebas en las cuales pusieron a prueba la exactitud de los documentos generados en comparación con la información recolectada por las aplicaciones</w:t>
      </w:r>
      <w:r w:rsidR="00DB0BC9">
        <w:rPr>
          <w:rFonts w:ascii="Times New Roman" w:hAnsi="Times New Roman" w:cs="Times New Roman"/>
          <w:sz w:val="24"/>
          <w:szCs w:val="24"/>
          <w:lang w:val="es-ES"/>
        </w:rPr>
        <w:t xml:space="preserve"> y las ordenes de servicio físicas, y por parte del departamento de calidad se vio involucrado en el proceso en todo momento, incluso ayudando</w:t>
      </w:r>
      <w:r w:rsidR="00F70323">
        <w:rPr>
          <w:rFonts w:ascii="Times New Roman" w:hAnsi="Times New Roman" w:cs="Times New Roman"/>
          <w:sz w:val="24"/>
          <w:szCs w:val="24"/>
          <w:lang w:val="es-ES"/>
        </w:rPr>
        <w:t xml:space="preserve"> a tomar</w:t>
      </w:r>
      <w:r w:rsidR="00DB0BC9">
        <w:rPr>
          <w:rFonts w:ascii="Times New Roman" w:hAnsi="Times New Roman" w:cs="Times New Roman"/>
          <w:sz w:val="24"/>
          <w:szCs w:val="24"/>
          <w:lang w:val="es-ES"/>
        </w:rPr>
        <w:t xml:space="preserve"> o validando decisiones, por lo tanto sin el permiso del gerente dicho departamento no se entregaba una aplicación a los trabajadores de Laats. </w:t>
      </w:r>
    </w:p>
    <w:p w14:paraId="19EAA27F" w14:textId="77AE70CE" w:rsidR="00734236" w:rsidRDefault="00607514" w:rsidP="000F7C64">
      <w:pPr>
        <w:jc w:val="both"/>
        <w:rPr>
          <w:rFonts w:ascii="Times New Roman" w:hAnsi="Times New Roman" w:cs="Times New Roman"/>
          <w:sz w:val="24"/>
          <w:szCs w:val="24"/>
          <w:lang w:val="es-ES"/>
        </w:rPr>
      </w:pPr>
      <w:r>
        <w:rPr>
          <w:rFonts w:ascii="Times New Roman" w:hAnsi="Times New Roman" w:cs="Times New Roman"/>
          <w:sz w:val="24"/>
          <w:szCs w:val="24"/>
          <w:lang w:val="es-ES"/>
        </w:rPr>
        <w:tab/>
        <w:t xml:space="preserve">Respecto al personal de los departamentos los cuales fungen </w:t>
      </w:r>
      <w:r w:rsidR="00F70323">
        <w:rPr>
          <w:rFonts w:ascii="Times New Roman" w:hAnsi="Times New Roman" w:cs="Times New Roman"/>
          <w:sz w:val="24"/>
          <w:szCs w:val="24"/>
          <w:lang w:val="es-ES"/>
        </w:rPr>
        <w:t xml:space="preserve">como </w:t>
      </w:r>
      <w:r>
        <w:rPr>
          <w:rFonts w:ascii="Times New Roman" w:hAnsi="Times New Roman" w:cs="Times New Roman"/>
          <w:sz w:val="24"/>
          <w:szCs w:val="24"/>
          <w:lang w:val="es-ES"/>
        </w:rPr>
        <w:t xml:space="preserve">los principales usuarios de las aplicaciones, </w:t>
      </w:r>
      <w:r w:rsidR="00F70323">
        <w:rPr>
          <w:rFonts w:ascii="Times New Roman" w:hAnsi="Times New Roman" w:cs="Times New Roman"/>
          <w:sz w:val="24"/>
          <w:szCs w:val="24"/>
          <w:lang w:val="es-ES"/>
        </w:rPr>
        <w:t>s</w:t>
      </w:r>
      <w:r w:rsidR="00CF409A">
        <w:rPr>
          <w:rFonts w:ascii="Times New Roman" w:hAnsi="Times New Roman" w:cs="Times New Roman"/>
          <w:sz w:val="24"/>
          <w:szCs w:val="24"/>
          <w:lang w:val="es-ES"/>
        </w:rPr>
        <w:t xml:space="preserve">e deben mencionar algunas cosas, </w:t>
      </w:r>
      <w:r>
        <w:rPr>
          <w:rFonts w:ascii="Times New Roman" w:hAnsi="Times New Roman" w:cs="Times New Roman"/>
          <w:sz w:val="24"/>
          <w:szCs w:val="24"/>
          <w:lang w:val="es-ES"/>
        </w:rPr>
        <w:t xml:space="preserve">gracias al cuadro 1 y 2 pudimos observar que los porcentajes de ordenes anuladas (que vendría representando el porcentaje de veces que repitieron una orden por que se equivocaron) es bastante bajo para casi todos los departamentos, lo que quiere decir </w:t>
      </w:r>
      <w:r w:rsidR="00F70323">
        <w:rPr>
          <w:rFonts w:ascii="Times New Roman" w:hAnsi="Times New Roman" w:cs="Times New Roman"/>
          <w:sz w:val="24"/>
          <w:szCs w:val="24"/>
          <w:lang w:val="es-ES"/>
        </w:rPr>
        <w:t xml:space="preserve">es </w:t>
      </w:r>
      <w:r>
        <w:rPr>
          <w:rFonts w:ascii="Times New Roman" w:hAnsi="Times New Roman" w:cs="Times New Roman"/>
          <w:sz w:val="24"/>
          <w:szCs w:val="24"/>
          <w:lang w:val="es-ES"/>
        </w:rPr>
        <w:t>que</w:t>
      </w:r>
      <w:r w:rsidR="00734236">
        <w:rPr>
          <w:rFonts w:ascii="Times New Roman" w:hAnsi="Times New Roman" w:cs="Times New Roman"/>
          <w:sz w:val="24"/>
          <w:szCs w:val="24"/>
          <w:lang w:val="es-ES"/>
        </w:rPr>
        <w:t xml:space="preserve"> las</w:t>
      </w:r>
      <w:r>
        <w:rPr>
          <w:rFonts w:ascii="Times New Roman" w:hAnsi="Times New Roman" w:cs="Times New Roman"/>
          <w:sz w:val="24"/>
          <w:szCs w:val="24"/>
          <w:lang w:val="es-ES"/>
        </w:rPr>
        <w:t xml:space="preserve"> aplicaci</w:t>
      </w:r>
      <w:r w:rsidR="00734236">
        <w:rPr>
          <w:rFonts w:ascii="Times New Roman" w:hAnsi="Times New Roman" w:cs="Times New Roman"/>
          <w:sz w:val="24"/>
          <w:szCs w:val="24"/>
          <w:lang w:val="es-ES"/>
        </w:rPr>
        <w:t>ones</w:t>
      </w:r>
      <w:r>
        <w:rPr>
          <w:rFonts w:ascii="Times New Roman" w:hAnsi="Times New Roman" w:cs="Times New Roman"/>
          <w:sz w:val="24"/>
          <w:szCs w:val="24"/>
          <w:lang w:val="es-ES"/>
        </w:rPr>
        <w:t xml:space="preserve"> </w:t>
      </w:r>
      <w:r w:rsidR="00F70323">
        <w:rPr>
          <w:rFonts w:ascii="Times New Roman" w:hAnsi="Times New Roman" w:cs="Times New Roman"/>
          <w:sz w:val="24"/>
          <w:szCs w:val="24"/>
          <w:lang w:val="es-ES"/>
        </w:rPr>
        <w:t xml:space="preserve">aparentan estar </w:t>
      </w:r>
      <w:r w:rsidR="00734236">
        <w:rPr>
          <w:rFonts w:ascii="Times New Roman" w:hAnsi="Times New Roman" w:cs="Times New Roman"/>
          <w:sz w:val="24"/>
          <w:szCs w:val="24"/>
          <w:lang w:val="es-ES"/>
        </w:rPr>
        <w:t>están</w:t>
      </w:r>
      <w:r>
        <w:rPr>
          <w:rFonts w:ascii="Times New Roman" w:hAnsi="Times New Roman" w:cs="Times New Roman"/>
          <w:sz w:val="24"/>
          <w:szCs w:val="24"/>
          <w:lang w:val="es-ES"/>
        </w:rPr>
        <w:t xml:space="preserve"> siendo una herramienta útil para ordenar su</w:t>
      </w:r>
      <w:r w:rsidR="00734236">
        <w:rPr>
          <w:rFonts w:ascii="Times New Roman" w:hAnsi="Times New Roman" w:cs="Times New Roman"/>
          <w:sz w:val="24"/>
          <w:szCs w:val="24"/>
          <w:lang w:val="es-ES"/>
        </w:rPr>
        <w:t>s</w:t>
      </w:r>
      <w:r>
        <w:rPr>
          <w:rFonts w:ascii="Times New Roman" w:hAnsi="Times New Roman" w:cs="Times New Roman"/>
          <w:sz w:val="24"/>
          <w:szCs w:val="24"/>
          <w:lang w:val="es-ES"/>
        </w:rPr>
        <w:t xml:space="preserve"> trabajo</w:t>
      </w:r>
      <w:r w:rsidR="00734236">
        <w:rPr>
          <w:rFonts w:ascii="Times New Roman" w:hAnsi="Times New Roman" w:cs="Times New Roman"/>
          <w:sz w:val="24"/>
          <w:szCs w:val="24"/>
          <w:lang w:val="es-ES"/>
        </w:rPr>
        <w:t>s</w:t>
      </w:r>
      <w:r>
        <w:rPr>
          <w:rFonts w:ascii="Times New Roman" w:hAnsi="Times New Roman" w:cs="Times New Roman"/>
          <w:sz w:val="24"/>
          <w:szCs w:val="24"/>
          <w:lang w:val="es-ES"/>
        </w:rPr>
        <w:t xml:space="preserve"> y simplificarlo</w:t>
      </w:r>
      <w:r w:rsidR="00734236">
        <w:rPr>
          <w:rFonts w:ascii="Times New Roman" w:hAnsi="Times New Roman" w:cs="Times New Roman"/>
          <w:sz w:val="24"/>
          <w:szCs w:val="24"/>
          <w:lang w:val="es-ES"/>
        </w:rPr>
        <w:t>s</w:t>
      </w:r>
      <w:r>
        <w:rPr>
          <w:rFonts w:ascii="Times New Roman" w:hAnsi="Times New Roman" w:cs="Times New Roman"/>
          <w:sz w:val="24"/>
          <w:szCs w:val="24"/>
          <w:lang w:val="es-ES"/>
        </w:rPr>
        <w:t>, respecto a eso hay que aclarar dos cosas. Primero, la empresa no llevaba registro de cuantas ordenes de servicios se anulaban pre inicio del proyecto, por lo que tristemente no t</w:t>
      </w:r>
      <w:r w:rsidR="00F70323">
        <w:rPr>
          <w:rFonts w:ascii="Times New Roman" w:hAnsi="Times New Roman" w:cs="Times New Roman"/>
          <w:sz w:val="24"/>
          <w:szCs w:val="24"/>
          <w:lang w:val="es-ES"/>
        </w:rPr>
        <w:t>ienen</w:t>
      </w:r>
      <w:r>
        <w:rPr>
          <w:rFonts w:ascii="Times New Roman" w:hAnsi="Times New Roman" w:cs="Times New Roman"/>
          <w:sz w:val="24"/>
          <w:szCs w:val="24"/>
          <w:lang w:val="es-ES"/>
        </w:rPr>
        <w:t xml:space="preserve"> datos para comparar los porcentajes que </w:t>
      </w:r>
      <w:r w:rsidR="00F70323">
        <w:rPr>
          <w:rFonts w:ascii="Times New Roman" w:hAnsi="Times New Roman" w:cs="Times New Roman"/>
          <w:sz w:val="24"/>
          <w:szCs w:val="24"/>
          <w:lang w:val="es-ES"/>
        </w:rPr>
        <w:t>se han</w:t>
      </w:r>
      <w:r>
        <w:rPr>
          <w:rFonts w:ascii="Times New Roman" w:hAnsi="Times New Roman" w:cs="Times New Roman"/>
          <w:sz w:val="24"/>
          <w:szCs w:val="24"/>
          <w:lang w:val="es-ES"/>
        </w:rPr>
        <w:t xml:space="preserve"> obtenido durante este tiempo contra los que se tenían antes</w:t>
      </w:r>
      <w:r w:rsidR="009B7687">
        <w:rPr>
          <w:rFonts w:ascii="Times New Roman" w:hAnsi="Times New Roman" w:cs="Times New Roman"/>
          <w:sz w:val="24"/>
          <w:szCs w:val="24"/>
          <w:lang w:val="es-ES"/>
        </w:rPr>
        <w:t>.</w:t>
      </w:r>
      <w:r>
        <w:rPr>
          <w:rFonts w:ascii="Times New Roman" w:hAnsi="Times New Roman" w:cs="Times New Roman"/>
          <w:sz w:val="24"/>
          <w:szCs w:val="24"/>
          <w:lang w:val="es-ES"/>
        </w:rPr>
        <w:t xml:space="preserve"> </w:t>
      </w:r>
      <w:r w:rsidR="009B7687">
        <w:rPr>
          <w:rFonts w:ascii="Times New Roman" w:hAnsi="Times New Roman" w:cs="Times New Roman"/>
          <w:sz w:val="24"/>
          <w:szCs w:val="24"/>
          <w:lang w:val="es-ES"/>
        </w:rPr>
        <w:t>L</w:t>
      </w:r>
      <w:r>
        <w:rPr>
          <w:rFonts w:ascii="Times New Roman" w:hAnsi="Times New Roman" w:cs="Times New Roman"/>
          <w:sz w:val="24"/>
          <w:szCs w:val="24"/>
          <w:lang w:val="es-ES"/>
        </w:rPr>
        <w:t>o único que</w:t>
      </w:r>
      <w:r w:rsidR="00F70323">
        <w:rPr>
          <w:rFonts w:ascii="Times New Roman" w:hAnsi="Times New Roman" w:cs="Times New Roman"/>
          <w:sz w:val="24"/>
          <w:szCs w:val="24"/>
          <w:lang w:val="es-ES"/>
        </w:rPr>
        <w:t xml:space="preserve"> se</w:t>
      </w:r>
      <w:r>
        <w:rPr>
          <w:rFonts w:ascii="Times New Roman" w:hAnsi="Times New Roman" w:cs="Times New Roman"/>
          <w:sz w:val="24"/>
          <w:szCs w:val="24"/>
          <w:lang w:val="es-ES"/>
        </w:rPr>
        <w:t xml:space="preserve"> t</w:t>
      </w:r>
      <w:r w:rsidR="00F70323">
        <w:rPr>
          <w:rFonts w:ascii="Times New Roman" w:hAnsi="Times New Roman" w:cs="Times New Roman"/>
          <w:sz w:val="24"/>
          <w:szCs w:val="24"/>
          <w:lang w:val="es-ES"/>
        </w:rPr>
        <w:t>iene</w:t>
      </w:r>
      <w:r>
        <w:rPr>
          <w:rFonts w:ascii="Times New Roman" w:hAnsi="Times New Roman" w:cs="Times New Roman"/>
          <w:sz w:val="24"/>
          <w:szCs w:val="24"/>
          <w:lang w:val="es-ES"/>
        </w:rPr>
        <w:t xml:space="preserve"> </w:t>
      </w:r>
      <w:r w:rsidR="009B7687">
        <w:rPr>
          <w:rFonts w:ascii="Times New Roman" w:hAnsi="Times New Roman" w:cs="Times New Roman"/>
          <w:sz w:val="24"/>
          <w:szCs w:val="24"/>
          <w:lang w:val="es-ES"/>
        </w:rPr>
        <w:t>son</w:t>
      </w:r>
      <w:r w:rsidR="00706E63">
        <w:rPr>
          <w:rFonts w:ascii="Times New Roman" w:hAnsi="Times New Roman" w:cs="Times New Roman"/>
          <w:sz w:val="24"/>
          <w:szCs w:val="24"/>
          <w:lang w:val="es-ES"/>
        </w:rPr>
        <w:t xml:space="preserve"> </w:t>
      </w:r>
      <w:r>
        <w:rPr>
          <w:rFonts w:ascii="Times New Roman" w:hAnsi="Times New Roman" w:cs="Times New Roman"/>
          <w:sz w:val="24"/>
          <w:szCs w:val="24"/>
          <w:lang w:val="es-ES"/>
        </w:rPr>
        <w:t xml:space="preserve">algunos testimonios de que </w:t>
      </w:r>
      <w:r w:rsidR="00734236">
        <w:rPr>
          <w:rFonts w:ascii="Times New Roman" w:hAnsi="Times New Roman" w:cs="Times New Roman"/>
          <w:sz w:val="24"/>
          <w:szCs w:val="24"/>
          <w:lang w:val="es-ES"/>
        </w:rPr>
        <w:t xml:space="preserve">la cantidad de ordenes que se anulaban o se equivocaban </w:t>
      </w:r>
      <w:r w:rsidR="00F70323">
        <w:rPr>
          <w:rFonts w:ascii="Times New Roman" w:hAnsi="Times New Roman" w:cs="Times New Roman"/>
          <w:sz w:val="24"/>
          <w:szCs w:val="24"/>
          <w:lang w:val="es-ES"/>
        </w:rPr>
        <w:t xml:space="preserve">antes </w:t>
      </w:r>
      <w:r w:rsidR="00734236">
        <w:rPr>
          <w:rFonts w:ascii="Times New Roman" w:hAnsi="Times New Roman" w:cs="Times New Roman"/>
          <w:sz w:val="24"/>
          <w:szCs w:val="24"/>
          <w:lang w:val="es-ES"/>
        </w:rPr>
        <w:t>eran mayor,</w:t>
      </w:r>
      <w:r>
        <w:rPr>
          <w:rFonts w:ascii="Times New Roman" w:hAnsi="Times New Roman" w:cs="Times New Roman"/>
          <w:sz w:val="24"/>
          <w:szCs w:val="24"/>
          <w:lang w:val="es-ES"/>
        </w:rPr>
        <w:t xml:space="preserve"> </w:t>
      </w:r>
      <w:r w:rsidR="00734236">
        <w:rPr>
          <w:rFonts w:ascii="Times New Roman" w:hAnsi="Times New Roman" w:cs="Times New Roman"/>
          <w:sz w:val="24"/>
          <w:szCs w:val="24"/>
          <w:lang w:val="es-ES"/>
        </w:rPr>
        <w:t>aunque bien no todas eran anuladas al final pues como se hacían con papel y lápiz los trabajadores tenían el chance de llenar toda una orden de servicio y después modificarla para no tener que anularla</w:t>
      </w:r>
      <w:r w:rsidR="00F70323">
        <w:rPr>
          <w:rFonts w:ascii="Times New Roman" w:hAnsi="Times New Roman" w:cs="Times New Roman"/>
          <w:sz w:val="24"/>
          <w:szCs w:val="24"/>
          <w:lang w:val="es-ES"/>
        </w:rPr>
        <w:t>, hay que aclarar que los gerentes de Laats no permiten el uso de lápiz para llenar las ordenes de servicios, por lo tanto esta práctica no era buena por parte de los trabajadores</w:t>
      </w:r>
      <w:r>
        <w:rPr>
          <w:rFonts w:ascii="Times New Roman" w:hAnsi="Times New Roman" w:cs="Times New Roman"/>
          <w:sz w:val="24"/>
          <w:szCs w:val="24"/>
          <w:lang w:val="es-ES"/>
        </w:rPr>
        <w:t xml:space="preserve">. </w:t>
      </w:r>
    </w:p>
    <w:p w14:paraId="68B56EB8" w14:textId="5C48674F" w:rsidR="00CF409A" w:rsidRDefault="00607514" w:rsidP="00734236">
      <w:pPr>
        <w:ind w:firstLine="708"/>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Segundo, </w:t>
      </w:r>
      <w:r w:rsidR="00734236">
        <w:rPr>
          <w:rFonts w:ascii="Times New Roman" w:hAnsi="Times New Roman" w:cs="Times New Roman"/>
          <w:sz w:val="24"/>
          <w:szCs w:val="24"/>
          <w:lang w:val="es-ES"/>
        </w:rPr>
        <w:t xml:space="preserve">el único departamento que tiene un porcentaje alto de ordenes anuladas respecto a los demás (los cuales </w:t>
      </w:r>
      <w:r w:rsidR="00CF409A">
        <w:rPr>
          <w:rFonts w:ascii="Times New Roman" w:hAnsi="Times New Roman" w:cs="Times New Roman"/>
          <w:sz w:val="24"/>
          <w:szCs w:val="24"/>
          <w:lang w:val="es-ES"/>
        </w:rPr>
        <w:t>la mayoría no</w:t>
      </w:r>
      <w:r w:rsidR="00734236">
        <w:rPr>
          <w:rFonts w:ascii="Times New Roman" w:hAnsi="Times New Roman" w:cs="Times New Roman"/>
          <w:sz w:val="24"/>
          <w:szCs w:val="24"/>
          <w:lang w:val="es-ES"/>
        </w:rPr>
        <w:t xml:space="preserve"> pasan del 4%) es SEC los cuales tienen un </w:t>
      </w:r>
      <w:r w:rsidR="00734236">
        <w:rPr>
          <w:rFonts w:ascii="Times New Roman" w:hAnsi="Times New Roman" w:cs="Times New Roman"/>
          <w:sz w:val="24"/>
          <w:szCs w:val="24"/>
          <w:lang w:val="es-ES"/>
        </w:rPr>
        <w:lastRenderedPageBreak/>
        <w:t xml:space="preserve">13.2% de ordenes anuladas, esto se puede deber a que este es el departamento más grande en lo que refiere a personal, siendo aproximadamente 40 personas, mientras que otros departamentos como FBO tiene aproximadamente 4 personas o CCO que tiene 6 aproximadamente (se aclara aproximadamente pues muchos de estos puestos cambian con facilidad variando la cantidad </w:t>
      </w:r>
      <w:r w:rsidR="00885C9C">
        <w:rPr>
          <w:rFonts w:ascii="Times New Roman" w:hAnsi="Times New Roman" w:cs="Times New Roman"/>
          <w:sz w:val="24"/>
          <w:szCs w:val="24"/>
          <w:lang w:val="es-ES"/>
        </w:rPr>
        <w:t>del personal</w:t>
      </w:r>
      <w:r w:rsidR="00734236">
        <w:rPr>
          <w:rFonts w:ascii="Times New Roman" w:hAnsi="Times New Roman" w:cs="Times New Roman"/>
          <w:sz w:val="24"/>
          <w:szCs w:val="24"/>
          <w:lang w:val="es-ES"/>
        </w:rPr>
        <w:t xml:space="preserve"> por departamento cada cierto tiempo), por lo que al tener una mayor cantidad de personas operando la aplicación la posibilidad de que haya más personas las cuales no terminen de entender cómo usar la aplicación crece</w:t>
      </w:r>
      <w:r w:rsidR="00CF409A">
        <w:rPr>
          <w:rFonts w:ascii="Times New Roman" w:hAnsi="Times New Roman" w:cs="Times New Roman"/>
          <w:sz w:val="24"/>
          <w:szCs w:val="24"/>
          <w:lang w:val="es-ES"/>
        </w:rPr>
        <w:t xml:space="preserve"> y por ende</w:t>
      </w:r>
      <w:r w:rsidR="00817C51">
        <w:rPr>
          <w:rFonts w:ascii="Times New Roman" w:hAnsi="Times New Roman" w:cs="Times New Roman"/>
          <w:sz w:val="24"/>
          <w:szCs w:val="24"/>
          <w:lang w:val="es-ES"/>
        </w:rPr>
        <w:t xml:space="preserve"> </w:t>
      </w:r>
      <w:r w:rsidR="00CF409A">
        <w:rPr>
          <w:rFonts w:ascii="Times New Roman" w:hAnsi="Times New Roman" w:cs="Times New Roman"/>
          <w:sz w:val="24"/>
          <w:szCs w:val="24"/>
          <w:lang w:val="es-ES"/>
        </w:rPr>
        <w:t xml:space="preserve">hayan </w:t>
      </w:r>
      <w:r w:rsidR="00817C51">
        <w:rPr>
          <w:rFonts w:ascii="Times New Roman" w:hAnsi="Times New Roman" w:cs="Times New Roman"/>
          <w:sz w:val="24"/>
          <w:szCs w:val="24"/>
          <w:lang w:val="es-ES"/>
        </w:rPr>
        <w:t>más</w:t>
      </w:r>
      <w:r w:rsidR="00CF409A">
        <w:rPr>
          <w:rFonts w:ascii="Times New Roman" w:hAnsi="Times New Roman" w:cs="Times New Roman"/>
          <w:sz w:val="24"/>
          <w:szCs w:val="24"/>
          <w:lang w:val="es-ES"/>
        </w:rPr>
        <w:t xml:space="preserve"> errores. </w:t>
      </w:r>
    </w:p>
    <w:p w14:paraId="60B02E7E" w14:textId="678D2B7A" w:rsidR="00817C51" w:rsidRDefault="00817C51" w:rsidP="00734236">
      <w:pPr>
        <w:ind w:firstLine="708"/>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Por último, respecto al consumo de papel, claramente con la aplicación de estas aplicaciones como remplazo de las ordenes de servicios físicas, se tendrá un mucho menor consumo de papel lo cual implica también un menor consumo económico, claro estas evaluaciones deben ser validadas por el departamento de fianzas, lo cual ya no es parte de este proyecto, pero la empresa si podría presumir de tomar acciones más ecos amigables con sus nuevos procesos implementados, algo que puede causar una mejor imagen para la misma empresa, igualmente esa decisión no es parte de este proyecto. </w:t>
      </w:r>
    </w:p>
    <w:p w14:paraId="2DC9CB20" w14:textId="3182625E" w:rsidR="001B542F" w:rsidRDefault="001B542F" w:rsidP="00734236">
      <w:pPr>
        <w:ind w:firstLine="708"/>
        <w:jc w:val="both"/>
        <w:rPr>
          <w:rFonts w:ascii="Times New Roman" w:hAnsi="Times New Roman" w:cs="Times New Roman"/>
          <w:sz w:val="24"/>
          <w:szCs w:val="24"/>
          <w:lang w:val="es-ES"/>
        </w:rPr>
      </w:pPr>
    </w:p>
    <w:p w14:paraId="72047E85" w14:textId="3176B45F" w:rsidR="001B542F" w:rsidRDefault="001B542F" w:rsidP="00734236">
      <w:pPr>
        <w:ind w:firstLine="708"/>
        <w:jc w:val="both"/>
        <w:rPr>
          <w:rFonts w:ascii="Times New Roman" w:hAnsi="Times New Roman" w:cs="Times New Roman"/>
          <w:sz w:val="24"/>
          <w:szCs w:val="24"/>
          <w:lang w:val="es-ES"/>
        </w:rPr>
      </w:pPr>
    </w:p>
    <w:p w14:paraId="31F26453" w14:textId="3AFF8664" w:rsidR="001B542F" w:rsidRDefault="001B542F" w:rsidP="00734236">
      <w:pPr>
        <w:ind w:firstLine="708"/>
        <w:jc w:val="both"/>
        <w:rPr>
          <w:rFonts w:ascii="Times New Roman" w:hAnsi="Times New Roman" w:cs="Times New Roman"/>
          <w:sz w:val="24"/>
          <w:szCs w:val="24"/>
          <w:lang w:val="es-ES"/>
        </w:rPr>
      </w:pPr>
    </w:p>
    <w:p w14:paraId="77D373AE" w14:textId="0609D3C0" w:rsidR="001B542F" w:rsidRDefault="001B542F" w:rsidP="00734236">
      <w:pPr>
        <w:ind w:firstLine="708"/>
        <w:jc w:val="both"/>
        <w:rPr>
          <w:rFonts w:ascii="Times New Roman" w:hAnsi="Times New Roman" w:cs="Times New Roman"/>
          <w:sz w:val="24"/>
          <w:szCs w:val="24"/>
          <w:lang w:val="es-ES"/>
        </w:rPr>
      </w:pPr>
    </w:p>
    <w:p w14:paraId="420D11D7" w14:textId="0A723B94" w:rsidR="001B542F" w:rsidRDefault="001B542F" w:rsidP="00734236">
      <w:pPr>
        <w:ind w:firstLine="708"/>
        <w:jc w:val="both"/>
        <w:rPr>
          <w:rFonts w:ascii="Times New Roman" w:hAnsi="Times New Roman" w:cs="Times New Roman"/>
          <w:sz w:val="24"/>
          <w:szCs w:val="24"/>
          <w:lang w:val="es-ES"/>
        </w:rPr>
      </w:pPr>
    </w:p>
    <w:p w14:paraId="5B644167" w14:textId="302E05CE" w:rsidR="001B542F" w:rsidRDefault="001B542F" w:rsidP="00734236">
      <w:pPr>
        <w:ind w:firstLine="708"/>
        <w:jc w:val="both"/>
        <w:rPr>
          <w:rFonts w:ascii="Times New Roman" w:hAnsi="Times New Roman" w:cs="Times New Roman"/>
          <w:sz w:val="24"/>
          <w:szCs w:val="24"/>
          <w:lang w:val="es-ES"/>
        </w:rPr>
      </w:pPr>
    </w:p>
    <w:p w14:paraId="70A16D33" w14:textId="7BE734A9" w:rsidR="001B542F" w:rsidRDefault="001B542F" w:rsidP="00734236">
      <w:pPr>
        <w:ind w:firstLine="708"/>
        <w:jc w:val="both"/>
        <w:rPr>
          <w:rFonts w:ascii="Times New Roman" w:hAnsi="Times New Roman" w:cs="Times New Roman"/>
          <w:sz w:val="24"/>
          <w:szCs w:val="24"/>
          <w:lang w:val="es-ES"/>
        </w:rPr>
      </w:pPr>
    </w:p>
    <w:p w14:paraId="6FDC3067" w14:textId="6D39C6BE" w:rsidR="001B542F" w:rsidRDefault="001B542F" w:rsidP="00734236">
      <w:pPr>
        <w:ind w:firstLine="708"/>
        <w:jc w:val="both"/>
        <w:rPr>
          <w:rFonts w:ascii="Times New Roman" w:hAnsi="Times New Roman" w:cs="Times New Roman"/>
          <w:sz w:val="24"/>
          <w:szCs w:val="24"/>
          <w:lang w:val="es-ES"/>
        </w:rPr>
      </w:pPr>
    </w:p>
    <w:p w14:paraId="5C8A5371" w14:textId="41B00FF6" w:rsidR="001B542F" w:rsidRDefault="001B542F" w:rsidP="00734236">
      <w:pPr>
        <w:ind w:firstLine="708"/>
        <w:jc w:val="both"/>
        <w:rPr>
          <w:rFonts w:ascii="Times New Roman" w:hAnsi="Times New Roman" w:cs="Times New Roman"/>
          <w:sz w:val="24"/>
          <w:szCs w:val="24"/>
          <w:lang w:val="es-ES"/>
        </w:rPr>
      </w:pPr>
    </w:p>
    <w:p w14:paraId="1A611827" w14:textId="19E84419" w:rsidR="001B542F" w:rsidRDefault="001B542F" w:rsidP="00734236">
      <w:pPr>
        <w:ind w:firstLine="708"/>
        <w:jc w:val="both"/>
        <w:rPr>
          <w:rFonts w:ascii="Times New Roman" w:hAnsi="Times New Roman" w:cs="Times New Roman"/>
          <w:sz w:val="24"/>
          <w:szCs w:val="24"/>
          <w:lang w:val="es-ES"/>
        </w:rPr>
      </w:pPr>
    </w:p>
    <w:p w14:paraId="7E8921D5" w14:textId="6DE3F5C4" w:rsidR="001B542F" w:rsidRDefault="001B542F" w:rsidP="00734236">
      <w:pPr>
        <w:ind w:firstLine="708"/>
        <w:jc w:val="both"/>
        <w:rPr>
          <w:rFonts w:ascii="Times New Roman" w:hAnsi="Times New Roman" w:cs="Times New Roman"/>
          <w:sz w:val="24"/>
          <w:szCs w:val="24"/>
          <w:lang w:val="es-ES"/>
        </w:rPr>
      </w:pPr>
    </w:p>
    <w:p w14:paraId="5D58571D" w14:textId="77777777" w:rsidR="001B542F" w:rsidRDefault="001B542F" w:rsidP="00734236">
      <w:pPr>
        <w:ind w:firstLine="708"/>
        <w:jc w:val="both"/>
        <w:rPr>
          <w:rFonts w:ascii="Times New Roman" w:hAnsi="Times New Roman" w:cs="Times New Roman"/>
          <w:sz w:val="24"/>
          <w:szCs w:val="24"/>
          <w:lang w:val="es-ES"/>
        </w:rPr>
      </w:pPr>
    </w:p>
    <w:p w14:paraId="51225D09" w14:textId="501C4CA6" w:rsidR="00607514" w:rsidRDefault="00734236" w:rsidP="00734236">
      <w:pPr>
        <w:ind w:firstLine="708"/>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p>
    <w:p w14:paraId="20215EB6" w14:textId="08EF30C1" w:rsidR="0059256E" w:rsidRDefault="0059256E" w:rsidP="000F7C64">
      <w:pPr>
        <w:jc w:val="both"/>
        <w:rPr>
          <w:rFonts w:ascii="Times New Roman" w:hAnsi="Times New Roman" w:cs="Times New Roman"/>
          <w:sz w:val="24"/>
          <w:szCs w:val="24"/>
          <w:lang w:val="es-ES"/>
        </w:rPr>
      </w:pPr>
    </w:p>
    <w:p w14:paraId="5B2DFFDA" w14:textId="77777777" w:rsidR="00D74A43" w:rsidRDefault="00D74A43" w:rsidP="000F7C64">
      <w:pPr>
        <w:jc w:val="both"/>
        <w:rPr>
          <w:rFonts w:ascii="Times New Roman" w:hAnsi="Times New Roman" w:cs="Times New Roman"/>
          <w:sz w:val="24"/>
          <w:szCs w:val="24"/>
          <w:lang w:val="es-ES"/>
        </w:rPr>
      </w:pPr>
    </w:p>
    <w:p w14:paraId="20898EFD" w14:textId="7297FB30" w:rsidR="00734236" w:rsidRDefault="00734236" w:rsidP="000F7C64">
      <w:pPr>
        <w:jc w:val="both"/>
        <w:rPr>
          <w:rFonts w:ascii="Times New Roman" w:hAnsi="Times New Roman" w:cs="Times New Roman"/>
          <w:sz w:val="24"/>
          <w:szCs w:val="24"/>
          <w:lang w:val="es-ES"/>
        </w:rPr>
      </w:pPr>
    </w:p>
    <w:p w14:paraId="4B8C4C2F" w14:textId="77777777" w:rsidR="00D41570" w:rsidRDefault="00D41570" w:rsidP="000F7C64">
      <w:pPr>
        <w:jc w:val="both"/>
        <w:rPr>
          <w:rFonts w:ascii="Times New Roman" w:hAnsi="Times New Roman" w:cs="Times New Roman"/>
          <w:sz w:val="24"/>
          <w:szCs w:val="24"/>
          <w:lang w:val="es-ES"/>
        </w:rPr>
      </w:pPr>
    </w:p>
    <w:p w14:paraId="3DF09779" w14:textId="77777777" w:rsidR="00A234F3" w:rsidRPr="00E15AA5" w:rsidRDefault="00A234F3" w:rsidP="000F7C64">
      <w:pPr>
        <w:jc w:val="both"/>
        <w:rPr>
          <w:rFonts w:ascii="Times New Roman" w:hAnsi="Times New Roman" w:cs="Times New Roman"/>
          <w:sz w:val="24"/>
          <w:szCs w:val="24"/>
          <w:lang w:val="es-ES"/>
        </w:rPr>
      </w:pPr>
    </w:p>
    <w:p w14:paraId="56E57015" w14:textId="1838DE3E" w:rsidR="00ED12B6" w:rsidRPr="00925A58" w:rsidRDefault="00ED12B6" w:rsidP="00FA2E2C">
      <w:pPr>
        <w:pStyle w:val="Prrafodelista"/>
        <w:numPr>
          <w:ilvl w:val="0"/>
          <w:numId w:val="36"/>
        </w:numPr>
        <w:jc w:val="center"/>
        <w:rPr>
          <w:rFonts w:ascii="Times New Roman" w:hAnsi="Times New Roman" w:cs="Times New Roman"/>
          <w:b/>
          <w:bCs/>
          <w:sz w:val="32"/>
          <w:szCs w:val="32"/>
        </w:rPr>
      </w:pPr>
      <w:r w:rsidRPr="00925A58">
        <w:rPr>
          <w:rFonts w:ascii="Times New Roman" w:hAnsi="Times New Roman" w:cs="Times New Roman"/>
          <w:b/>
          <w:bCs/>
          <w:sz w:val="32"/>
          <w:szCs w:val="32"/>
        </w:rPr>
        <w:lastRenderedPageBreak/>
        <w:t>C</w:t>
      </w:r>
      <w:r w:rsidR="002A2EA9" w:rsidRPr="00925A58">
        <w:rPr>
          <w:rFonts w:ascii="Times New Roman" w:hAnsi="Times New Roman" w:cs="Times New Roman"/>
          <w:b/>
          <w:bCs/>
          <w:sz w:val="32"/>
          <w:szCs w:val="32"/>
        </w:rPr>
        <w:t>ONCLUSIONES</w:t>
      </w:r>
    </w:p>
    <w:p w14:paraId="286B98E8" w14:textId="593DA74C" w:rsidR="00E509C0" w:rsidRDefault="00E509C0" w:rsidP="00C741E5">
      <w:pPr>
        <w:pStyle w:val="Prrafodelista"/>
        <w:numPr>
          <w:ilvl w:val="0"/>
          <w:numId w:val="30"/>
        </w:numPr>
        <w:jc w:val="both"/>
        <w:rPr>
          <w:rFonts w:ascii="Times New Roman" w:hAnsi="Times New Roman" w:cs="Times New Roman"/>
          <w:sz w:val="24"/>
          <w:szCs w:val="24"/>
        </w:rPr>
      </w:pPr>
      <w:r>
        <w:rPr>
          <w:rFonts w:ascii="Times New Roman" w:hAnsi="Times New Roman" w:cs="Times New Roman"/>
          <w:sz w:val="24"/>
          <w:szCs w:val="24"/>
        </w:rPr>
        <w:t>Para que la tecnología pueda ser capaz de adaptarse a una industria es necesario comprender como funciona la industria desde d</w:t>
      </w:r>
      <w:r w:rsidR="00BD72C7">
        <w:rPr>
          <w:rFonts w:ascii="Times New Roman" w:hAnsi="Times New Roman" w:cs="Times New Roman"/>
          <w:sz w:val="24"/>
          <w:szCs w:val="24"/>
        </w:rPr>
        <w:t>iferentes</w:t>
      </w:r>
      <w:r>
        <w:rPr>
          <w:rFonts w:ascii="Times New Roman" w:hAnsi="Times New Roman" w:cs="Times New Roman"/>
          <w:sz w:val="24"/>
          <w:szCs w:val="24"/>
        </w:rPr>
        <w:t xml:space="preserve"> ángulos</w:t>
      </w:r>
      <w:r w:rsidR="00BD72C7">
        <w:rPr>
          <w:rFonts w:ascii="Times New Roman" w:hAnsi="Times New Roman" w:cs="Times New Roman"/>
          <w:sz w:val="24"/>
          <w:szCs w:val="24"/>
        </w:rPr>
        <w:t>,</w:t>
      </w:r>
      <w:r>
        <w:rPr>
          <w:rFonts w:ascii="Times New Roman" w:hAnsi="Times New Roman" w:cs="Times New Roman"/>
          <w:sz w:val="24"/>
          <w:szCs w:val="24"/>
        </w:rPr>
        <w:t xml:space="preserve"> </w:t>
      </w:r>
      <w:r w:rsidR="00BD72C7">
        <w:rPr>
          <w:rFonts w:ascii="Times New Roman" w:hAnsi="Times New Roman" w:cs="Times New Roman"/>
          <w:sz w:val="24"/>
          <w:szCs w:val="24"/>
        </w:rPr>
        <w:t>l</w:t>
      </w:r>
      <w:r>
        <w:rPr>
          <w:rFonts w:ascii="Times New Roman" w:hAnsi="Times New Roman" w:cs="Times New Roman"/>
          <w:sz w:val="24"/>
          <w:szCs w:val="24"/>
        </w:rPr>
        <w:t>a industria como un todo, los trabajadores que conforman esa industria</w:t>
      </w:r>
      <w:r w:rsidR="00BD72C7">
        <w:rPr>
          <w:rFonts w:ascii="Times New Roman" w:hAnsi="Times New Roman" w:cs="Times New Roman"/>
          <w:sz w:val="24"/>
          <w:szCs w:val="24"/>
        </w:rPr>
        <w:t xml:space="preserve"> y</w:t>
      </w:r>
      <w:r>
        <w:rPr>
          <w:rFonts w:ascii="Times New Roman" w:hAnsi="Times New Roman" w:cs="Times New Roman"/>
          <w:sz w:val="24"/>
          <w:szCs w:val="24"/>
        </w:rPr>
        <w:t xml:space="preserve"> los clientes que la consumen</w:t>
      </w:r>
      <w:r w:rsidR="00BD72C7">
        <w:rPr>
          <w:rFonts w:ascii="Times New Roman" w:hAnsi="Times New Roman" w:cs="Times New Roman"/>
          <w:sz w:val="24"/>
          <w:szCs w:val="24"/>
        </w:rPr>
        <w:t xml:space="preserve">, pues la tecnología debe adaptarse a las personas y no las personas a la tecnología. </w:t>
      </w:r>
    </w:p>
    <w:p w14:paraId="70340071" w14:textId="77777777" w:rsidR="00C741E5" w:rsidRPr="00C741E5" w:rsidRDefault="00C741E5" w:rsidP="00C741E5">
      <w:pPr>
        <w:pStyle w:val="Prrafodelista"/>
        <w:jc w:val="both"/>
        <w:rPr>
          <w:rFonts w:ascii="Times New Roman" w:hAnsi="Times New Roman" w:cs="Times New Roman"/>
          <w:sz w:val="24"/>
          <w:szCs w:val="24"/>
        </w:rPr>
      </w:pPr>
    </w:p>
    <w:p w14:paraId="531E9BC9" w14:textId="2EBF831B" w:rsidR="00C741E5" w:rsidRPr="00C741E5" w:rsidRDefault="00E509C0" w:rsidP="00C741E5">
      <w:pPr>
        <w:pStyle w:val="Prrafodelista"/>
        <w:numPr>
          <w:ilvl w:val="0"/>
          <w:numId w:val="30"/>
        </w:numPr>
        <w:jc w:val="both"/>
        <w:rPr>
          <w:rFonts w:ascii="Times New Roman" w:hAnsi="Times New Roman" w:cs="Times New Roman"/>
          <w:sz w:val="24"/>
          <w:szCs w:val="24"/>
        </w:rPr>
      </w:pPr>
      <w:r>
        <w:rPr>
          <w:rFonts w:ascii="Times New Roman" w:hAnsi="Times New Roman" w:cs="Times New Roman"/>
          <w:sz w:val="24"/>
          <w:szCs w:val="24"/>
        </w:rPr>
        <w:t xml:space="preserve">Es posible automatizar el proceso de recolección </w:t>
      </w:r>
      <w:r w:rsidR="00BD72C7">
        <w:rPr>
          <w:rFonts w:ascii="Times New Roman" w:hAnsi="Times New Roman" w:cs="Times New Roman"/>
          <w:sz w:val="24"/>
          <w:szCs w:val="24"/>
        </w:rPr>
        <w:t xml:space="preserve">y almacenamiento </w:t>
      </w:r>
      <w:r>
        <w:rPr>
          <w:rFonts w:ascii="Times New Roman" w:hAnsi="Times New Roman" w:cs="Times New Roman"/>
          <w:sz w:val="24"/>
          <w:szCs w:val="24"/>
        </w:rPr>
        <w:t xml:space="preserve">de datos </w:t>
      </w:r>
      <w:r w:rsidR="00BD72C7">
        <w:rPr>
          <w:rFonts w:ascii="Times New Roman" w:hAnsi="Times New Roman" w:cs="Times New Roman"/>
          <w:sz w:val="24"/>
          <w:szCs w:val="24"/>
        </w:rPr>
        <w:t xml:space="preserve">en una operación área de pasajeros o carguera. </w:t>
      </w:r>
    </w:p>
    <w:p w14:paraId="1DD533D8" w14:textId="2D5B3C61" w:rsidR="00E509C0" w:rsidRPr="00C741E5" w:rsidRDefault="00E509C0" w:rsidP="00C741E5">
      <w:pPr>
        <w:pStyle w:val="Prrafodelista"/>
        <w:jc w:val="both"/>
        <w:rPr>
          <w:rFonts w:ascii="Times New Roman" w:hAnsi="Times New Roman" w:cs="Times New Roman"/>
          <w:sz w:val="24"/>
          <w:szCs w:val="24"/>
        </w:rPr>
      </w:pPr>
    </w:p>
    <w:p w14:paraId="7F0E440E" w14:textId="28BF237F" w:rsidR="00E509C0" w:rsidRDefault="00BD72C7" w:rsidP="00D2332B">
      <w:pPr>
        <w:pStyle w:val="Prrafodelista"/>
        <w:numPr>
          <w:ilvl w:val="0"/>
          <w:numId w:val="30"/>
        </w:numPr>
        <w:jc w:val="both"/>
        <w:rPr>
          <w:rFonts w:ascii="Times New Roman" w:hAnsi="Times New Roman" w:cs="Times New Roman"/>
          <w:sz w:val="24"/>
          <w:szCs w:val="24"/>
        </w:rPr>
      </w:pPr>
      <w:r>
        <w:rPr>
          <w:rFonts w:ascii="Times New Roman" w:hAnsi="Times New Roman" w:cs="Times New Roman"/>
          <w:sz w:val="24"/>
          <w:szCs w:val="24"/>
        </w:rPr>
        <w:t xml:space="preserve">Fue posible generar una aplicación que condesara los procesos de recolección y almacenamiento de datos para distintas áreas de la industria aeroportuaria. </w:t>
      </w:r>
    </w:p>
    <w:p w14:paraId="6567AAE9" w14:textId="77777777" w:rsidR="00BD72C7" w:rsidRPr="00BD72C7" w:rsidRDefault="00BD72C7" w:rsidP="00BD72C7">
      <w:pPr>
        <w:pStyle w:val="Prrafodelista"/>
        <w:rPr>
          <w:rFonts w:ascii="Times New Roman" w:hAnsi="Times New Roman" w:cs="Times New Roman"/>
          <w:sz w:val="24"/>
          <w:szCs w:val="24"/>
        </w:rPr>
      </w:pPr>
    </w:p>
    <w:p w14:paraId="47C18066" w14:textId="371A8028" w:rsidR="00BD72C7" w:rsidRDefault="00BD72C7" w:rsidP="00D2332B">
      <w:pPr>
        <w:pStyle w:val="Prrafodelista"/>
        <w:numPr>
          <w:ilvl w:val="0"/>
          <w:numId w:val="30"/>
        </w:numPr>
        <w:jc w:val="both"/>
        <w:rPr>
          <w:rFonts w:ascii="Times New Roman" w:hAnsi="Times New Roman" w:cs="Times New Roman"/>
          <w:sz w:val="24"/>
          <w:szCs w:val="24"/>
        </w:rPr>
      </w:pPr>
      <w:r>
        <w:rPr>
          <w:rFonts w:ascii="Times New Roman" w:hAnsi="Times New Roman" w:cs="Times New Roman"/>
          <w:sz w:val="24"/>
          <w:szCs w:val="24"/>
        </w:rPr>
        <w:t xml:space="preserve">Se puede mantener un porcentaje bajo de correcciones en la ordenes de servicio necesarias en las operaciones áreas si se usa una aplicación como medio para generarlas. </w:t>
      </w:r>
    </w:p>
    <w:p w14:paraId="1182E3FD" w14:textId="77777777" w:rsidR="00BD72C7" w:rsidRPr="00BD72C7" w:rsidRDefault="00BD72C7" w:rsidP="00BD72C7">
      <w:pPr>
        <w:pStyle w:val="Prrafodelista"/>
        <w:rPr>
          <w:rFonts w:ascii="Times New Roman" w:hAnsi="Times New Roman" w:cs="Times New Roman"/>
          <w:sz w:val="24"/>
          <w:szCs w:val="24"/>
        </w:rPr>
      </w:pPr>
    </w:p>
    <w:p w14:paraId="64C8A66F" w14:textId="4C85A489" w:rsidR="00BD72C7" w:rsidRPr="00BD72C7" w:rsidRDefault="00BD72C7" w:rsidP="004713C6">
      <w:pPr>
        <w:pStyle w:val="Prrafodelista"/>
        <w:numPr>
          <w:ilvl w:val="0"/>
          <w:numId w:val="30"/>
        </w:numPr>
        <w:jc w:val="both"/>
        <w:rPr>
          <w:rFonts w:ascii="Times New Roman" w:hAnsi="Times New Roman" w:cs="Times New Roman"/>
          <w:sz w:val="24"/>
          <w:szCs w:val="24"/>
        </w:rPr>
      </w:pPr>
      <w:r w:rsidRPr="00BD72C7">
        <w:rPr>
          <w:rFonts w:ascii="Times New Roman" w:hAnsi="Times New Roman" w:cs="Times New Roman"/>
          <w:sz w:val="24"/>
          <w:szCs w:val="24"/>
        </w:rPr>
        <w:t xml:space="preserve">Una solución programable (como una aplicación) puede ser utilizada como solución </w:t>
      </w:r>
      <w:r>
        <w:rPr>
          <w:rFonts w:ascii="Times New Roman" w:hAnsi="Times New Roman" w:cs="Times New Roman"/>
          <w:sz w:val="24"/>
          <w:szCs w:val="24"/>
        </w:rPr>
        <w:t>para</w:t>
      </w:r>
      <w:r w:rsidRPr="00BD72C7">
        <w:rPr>
          <w:rFonts w:ascii="Times New Roman" w:hAnsi="Times New Roman" w:cs="Times New Roman"/>
          <w:sz w:val="24"/>
          <w:szCs w:val="24"/>
        </w:rPr>
        <w:t xml:space="preserve"> apaciguar una baja de personal</w:t>
      </w:r>
      <w:r>
        <w:rPr>
          <w:rFonts w:ascii="Times New Roman" w:hAnsi="Times New Roman" w:cs="Times New Roman"/>
          <w:sz w:val="24"/>
          <w:szCs w:val="24"/>
        </w:rPr>
        <w:t xml:space="preserve">, usando la automatización para eliminar pasos del proceso. </w:t>
      </w:r>
    </w:p>
    <w:p w14:paraId="5EBBC6DB" w14:textId="69DF76B3" w:rsidR="00BD72C7" w:rsidRDefault="00BD72C7" w:rsidP="00BD72C7">
      <w:pPr>
        <w:jc w:val="both"/>
        <w:rPr>
          <w:rFonts w:ascii="Times New Roman" w:hAnsi="Times New Roman" w:cs="Times New Roman"/>
          <w:sz w:val="24"/>
          <w:szCs w:val="24"/>
        </w:rPr>
      </w:pPr>
    </w:p>
    <w:p w14:paraId="3CD9B38E" w14:textId="06CA1D90" w:rsidR="00BD72C7" w:rsidRDefault="00BD72C7" w:rsidP="00BD72C7">
      <w:pPr>
        <w:jc w:val="both"/>
        <w:rPr>
          <w:rFonts w:ascii="Times New Roman" w:hAnsi="Times New Roman" w:cs="Times New Roman"/>
          <w:sz w:val="24"/>
          <w:szCs w:val="24"/>
        </w:rPr>
      </w:pPr>
    </w:p>
    <w:p w14:paraId="12DCE206" w14:textId="3ED7C94F" w:rsidR="00BD72C7" w:rsidRDefault="00BD72C7" w:rsidP="00BD72C7">
      <w:pPr>
        <w:jc w:val="both"/>
        <w:rPr>
          <w:rFonts w:ascii="Times New Roman" w:hAnsi="Times New Roman" w:cs="Times New Roman"/>
          <w:sz w:val="24"/>
          <w:szCs w:val="24"/>
        </w:rPr>
      </w:pPr>
    </w:p>
    <w:p w14:paraId="7752C053" w14:textId="3CA92E2F" w:rsidR="00BD72C7" w:rsidRDefault="00BD72C7" w:rsidP="00BD72C7">
      <w:pPr>
        <w:jc w:val="both"/>
        <w:rPr>
          <w:rFonts w:ascii="Times New Roman" w:hAnsi="Times New Roman" w:cs="Times New Roman"/>
          <w:sz w:val="24"/>
          <w:szCs w:val="24"/>
        </w:rPr>
      </w:pPr>
    </w:p>
    <w:p w14:paraId="415D88A2" w14:textId="3C4F743C" w:rsidR="00BD72C7" w:rsidRDefault="00BD72C7" w:rsidP="00BD72C7">
      <w:pPr>
        <w:jc w:val="both"/>
        <w:rPr>
          <w:rFonts w:ascii="Times New Roman" w:hAnsi="Times New Roman" w:cs="Times New Roman"/>
          <w:sz w:val="24"/>
          <w:szCs w:val="24"/>
        </w:rPr>
      </w:pPr>
    </w:p>
    <w:p w14:paraId="4F2B0347" w14:textId="4029A0B2" w:rsidR="00BD72C7" w:rsidRDefault="00BD72C7" w:rsidP="00BD72C7">
      <w:pPr>
        <w:jc w:val="both"/>
        <w:rPr>
          <w:rFonts w:ascii="Times New Roman" w:hAnsi="Times New Roman" w:cs="Times New Roman"/>
          <w:sz w:val="24"/>
          <w:szCs w:val="24"/>
        </w:rPr>
      </w:pPr>
    </w:p>
    <w:p w14:paraId="1806A7B4" w14:textId="525C7277" w:rsidR="00BD72C7" w:rsidRDefault="00BD72C7" w:rsidP="00BD72C7">
      <w:pPr>
        <w:jc w:val="both"/>
        <w:rPr>
          <w:rFonts w:ascii="Times New Roman" w:hAnsi="Times New Roman" w:cs="Times New Roman"/>
          <w:sz w:val="24"/>
          <w:szCs w:val="24"/>
        </w:rPr>
      </w:pPr>
    </w:p>
    <w:p w14:paraId="3FA02369" w14:textId="7D7B475C" w:rsidR="00BD72C7" w:rsidRDefault="00BD72C7" w:rsidP="00BD72C7">
      <w:pPr>
        <w:jc w:val="both"/>
        <w:rPr>
          <w:rFonts w:ascii="Times New Roman" w:hAnsi="Times New Roman" w:cs="Times New Roman"/>
          <w:sz w:val="24"/>
          <w:szCs w:val="24"/>
        </w:rPr>
      </w:pPr>
    </w:p>
    <w:p w14:paraId="7D6D9AEA" w14:textId="70DD0501" w:rsidR="00BD72C7" w:rsidRDefault="00BD72C7" w:rsidP="00BD72C7">
      <w:pPr>
        <w:jc w:val="both"/>
        <w:rPr>
          <w:rFonts w:ascii="Times New Roman" w:hAnsi="Times New Roman" w:cs="Times New Roman"/>
          <w:sz w:val="24"/>
          <w:szCs w:val="24"/>
        </w:rPr>
      </w:pPr>
    </w:p>
    <w:p w14:paraId="6A15FD42" w14:textId="68A1BD97" w:rsidR="00BD72C7" w:rsidRDefault="00BD72C7" w:rsidP="00BD72C7">
      <w:pPr>
        <w:jc w:val="both"/>
        <w:rPr>
          <w:rFonts w:ascii="Times New Roman" w:hAnsi="Times New Roman" w:cs="Times New Roman"/>
          <w:sz w:val="24"/>
          <w:szCs w:val="24"/>
        </w:rPr>
      </w:pPr>
    </w:p>
    <w:p w14:paraId="1FF34A49" w14:textId="537592BB" w:rsidR="00BD72C7" w:rsidRDefault="00BD72C7" w:rsidP="00BD72C7">
      <w:pPr>
        <w:jc w:val="both"/>
        <w:rPr>
          <w:rFonts w:ascii="Times New Roman" w:hAnsi="Times New Roman" w:cs="Times New Roman"/>
          <w:sz w:val="24"/>
          <w:szCs w:val="24"/>
        </w:rPr>
      </w:pPr>
    </w:p>
    <w:p w14:paraId="25D6B141" w14:textId="0EBD40B0" w:rsidR="00BD72C7" w:rsidRDefault="00BD72C7" w:rsidP="00BD72C7">
      <w:pPr>
        <w:jc w:val="both"/>
        <w:rPr>
          <w:rFonts w:ascii="Times New Roman" w:hAnsi="Times New Roman" w:cs="Times New Roman"/>
          <w:sz w:val="24"/>
          <w:szCs w:val="24"/>
        </w:rPr>
      </w:pPr>
    </w:p>
    <w:p w14:paraId="0D676866" w14:textId="77777777" w:rsidR="00D74A43" w:rsidRDefault="00D74A43" w:rsidP="00BD72C7">
      <w:pPr>
        <w:jc w:val="both"/>
        <w:rPr>
          <w:rFonts w:ascii="Times New Roman" w:hAnsi="Times New Roman" w:cs="Times New Roman"/>
          <w:sz w:val="24"/>
          <w:szCs w:val="24"/>
        </w:rPr>
      </w:pPr>
    </w:p>
    <w:p w14:paraId="0E3AF303" w14:textId="06896879" w:rsidR="00BD72C7" w:rsidRDefault="00BD72C7" w:rsidP="00BD72C7">
      <w:pPr>
        <w:jc w:val="both"/>
        <w:rPr>
          <w:rFonts w:ascii="Times New Roman" w:hAnsi="Times New Roman" w:cs="Times New Roman"/>
          <w:sz w:val="24"/>
          <w:szCs w:val="24"/>
        </w:rPr>
      </w:pPr>
    </w:p>
    <w:p w14:paraId="6079AE24" w14:textId="77777777" w:rsidR="00BD72C7" w:rsidRPr="00BD72C7" w:rsidRDefault="00BD72C7" w:rsidP="00BD72C7">
      <w:pPr>
        <w:jc w:val="both"/>
        <w:rPr>
          <w:rFonts w:ascii="Times New Roman" w:hAnsi="Times New Roman" w:cs="Times New Roman"/>
          <w:sz w:val="24"/>
          <w:szCs w:val="24"/>
        </w:rPr>
      </w:pPr>
    </w:p>
    <w:p w14:paraId="5DB1D5C3" w14:textId="5634097E" w:rsidR="00ED12B6" w:rsidRPr="00925A58" w:rsidRDefault="00ED12B6" w:rsidP="00FA2E2C">
      <w:pPr>
        <w:pStyle w:val="Prrafodelista"/>
        <w:numPr>
          <w:ilvl w:val="0"/>
          <w:numId w:val="36"/>
        </w:numPr>
        <w:jc w:val="center"/>
        <w:rPr>
          <w:rFonts w:ascii="Times New Roman" w:hAnsi="Times New Roman" w:cs="Times New Roman"/>
          <w:b/>
          <w:bCs/>
          <w:sz w:val="32"/>
          <w:szCs w:val="32"/>
        </w:rPr>
      </w:pPr>
      <w:r w:rsidRPr="00925A58">
        <w:rPr>
          <w:rFonts w:ascii="Times New Roman" w:hAnsi="Times New Roman" w:cs="Times New Roman"/>
          <w:b/>
          <w:bCs/>
          <w:sz w:val="32"/>
          <w:szCs w:val="32"/>
        </w:rPr>
        <w:lastRenderedPageBreak/>
        <w:t>R</w:t>
      </w:r>
      <w:r w:rsidR="002A2EA9" w:rsidRPr="00925A58">
        <w:rPr>
          <w:rFonts w:ascii="Times New Roman" w:hAnsi="Times New Roman" w:cs="Times New Roman"/>
          <w:b/>
          <w:bCs/>
          <w:sz w:val="32"/>
          <w:szCs w:val="32"/>
        </w:rPr>
        <w:t>ECOMENDACIONES</w:t>
      </w:r>
    </w:p>
    <w:p w14:paraId="13431A7B" w14:textId="28D5D281" w:rsidR="00355E55" w:rsidRDefault="006B15F2" w:rsidP="00355E55">
      <w:pPr>
        <w:pStyle w:val="Prrafodelista"/>
        <w:numPr>
          <w:ilvl w:val="0"/>
          <w:numId w:val="34"/>
        </w:numPr>
        <w:jc w:val="both"/>
        <w:rPr>
          <w:rFonts w:ascii="Times New Roman" w:hAnsi="Times New Roman" w:cs="Times New Roman"/>
          <w:sz w:val="24"/>
          <w:szCs w:val="24"/>
        </w:rPr>
      </w:pPr>
      <w:r>
        <w:rPr>
          <w:rFonts w:ascii="Times New Roman" w:hAnsi="Times New Roman" w:cs="Times New Roman"/>
          <w:sz w:val="24"/>
          <w:szCs w:val="24"/>
        </w:rPr>
        <w:t xml:space="preserve">Agregar a las aplicaciones </w:t>
      </w:r>
      <w:r w:rsidR="00355E55">
        <w:rPr>
          <w:rFonts w:ascii="Times New Roman" w:hAnsi="Times New Roman" w:cs="Times New Roman"/>
          <w:sz w:val="24"/>
          <w:szCs w:val="24"/>
        </w:rPr>
        <w:t xml:space="preserve">una funcionalidad que sea capaz de concatenar las ordenes que el usuario desee sin importar el departamento, </w:t>
      </w:r>
      <w:r>
        <w:rPr>
          <w:rFonts w:ascii="Times New Roman" w:hAnsi="Times New Roman" w:cs="Times New Roman"/>
          <w:sz w:val="24"/>
          <w:szCs w:val="24"/>
        </w:rPr>
        <w:t>sería</w:t>
      </w:r>
      <w:r w:rsidR="00355E55">
        <w:rPr>
          <w:rFonts w:ascii="Times New Roman" w:hAnsi="Times New Roman" w:cs="Times New Roman"/>
          <w:sz w:val="24"/>
          <w:szCs w:val="24"/>
        </w:rPr>
        <w:t xml:space="preserve"> una funcionalidad que para los clientes de Laats (las aerolíneas) </w:t>
      </w:r>
      <w:r>
        <w:rPr>
          <w:rFonts w:ascii="Times New Roman" w:hAnsi="Times New Roman" w:cs="Times New Roman"/>
          <w:sz w:val="24"/>
          <w:szCs w:val="24"/>
        </w:rPr>
        <w:t>sería</w:t>
      </w:r>
      <w:r w:rsidR="00355E55">
        <w:rPr>
          <w:rFonts w:ascii="Times New Roman" w:hAnsi="Times New Roman" w:cs="Times New Roman"/>
          <w:sz w:val="24"/>
          <w:szCs w:val="24"/>
        </w:rPr>
        <w:t xml:space="preserve"> de gran ventaja y por ende para Laats también. Esto se debe a que mucha información que aparece en las diferentes órdenes de servicio esta repetida, por ejemplo, hay información que solo complementa la que se </w:t>
      </w:r>
      <w:r>
        <w:rPr>
          <w:rFonts w:ascii="Times New Roman" w:hAnsi="Times New Roman" w:cs="Times New Roman"/>
          <w:sz w:val="24"/>
          <w:szCs w:val="24"/>
        </w:rPr>
        <w:t>verá</w:t>
      </w:r>
      <w:r w:rsidR="00355E55">
        <w:rPr>
          <w:rFonts w:ascii="Times New Roman" w:hAnsi="Times New Roman" w:cs="Times New Roman"/>
          <w:sz w:val="24"/>
          <w:szCs w:val="24"/>
        </w:rPr>
        <w:t xml:space="preserve"> en otra orden de servicio de otro departamento, pero de un mismo vuelo, por lo que para el cliente sería más cómodo poder tenerlas todas en un solo documento para un mismo vuelo.</w:t>
      </w:r>
    </w:p>
    <w:p w14:paraId="0C4A307D" w14:textId="77777777" w:rsidR="00355E55" w:rsidRDefault="00355E55" w:rsidP="00355E55">
      <w:pPr>
        <w:pStyle w:val="Prrafodelista"/>
        <w:jc w:val="both"/>
        <w:rPr>
          <w:rFonts w:ascii="Times New Roman" w:hAnsi="Times New Roman" w:cs="Times New Roman"/>
          <w:sz w:val="24"/>
          <w:szCs w:val="24"/>
        </w:rPr>
      </w:pPr>
    </w:p>
    <w:p w14:paraId="046A41D5" w14:textId="2DF96A78" w:rsidR="00BD72C7" w:rsidRDefault="00355E55" w:rsidP="00355E55">
      <w:pPr>
        <w:pStyle w:val="Prrafodelista"/>
        <w:numPr>
          <w:ilvl w:val="0"/>
          <w:numId w:val="34"/>
        </w:numPr>
        <w:jc w:val="both"/>
        <w:rPr>
          <w:rFonts w:ascii="Times New Roman" w:hAnsi="Times New Roman" w:cs="Times New Roman"/>
          <w:sz w:val="24"/>
          <w:szCs w:val="24"/>
        </w:rPr>
      </w:pPr>
      <w:r>
        <w:rPr>
          <w:rFonts w:ascii="Times New Roman" w:hAnsi="Times New Roman" w:cs="Times New Roman"/>
          <w:sz w:val="24"/>
          <w:szCs w:val="24"/>
        </w:rPr>
        <w:t xml:space="preserve"> Agregar algún elemento visual que ayude al usuario a saber </w:t>
      </w:r>
      <w:r w:rsidR="006B15F2">
        <w:rPr>
          <w:rFonts w:ascii="Times New Roman" w:hAnsi="Times New Roman" w:cs="Times New Roman"/>
          <w:sz w:val="24"/>
          <w:szCs w:val="24"/>
        </w:rPr>
        <w:t>qué</w:t>
      </w:r>
      <w:r>
        <w:rPr>
          <w:rFonts w:ascii="Times New Roman" w:hAnsi="Times New Roman" w:cs="Times New Roman"/>
          <w:sz w:val="24"/>
          <w:szCs w:val="24"/>
        </w:rPr>
        <w:t xml:space="preserve"> servicios ya han llenado mientras están usando la aplicación pues si bien ya tienen el área de verificación para esto, tienen que moverse varias pantallas para verificar, sería mejor en términos de diseño que existiría un indicativo visual en los menús de selección de servicio. </w:t>
      </w:r>
    </w:p>
    <w:p w14:paraId="2C5AA2BC" w14:textId="77777777" w:rsidR="00355E55" w:rsidRPr="00355E55" w:rsidRDefault="00355E55" w:rsidP="00355E55">
      <w:pPr>
        <w:pStyle w:val="Prrafodelista"/>
        <w:rPr>
          <w:rFonts w:ascii="Times New Roman" w:hAnsi="Times New Roman" w:cs="Times New Roman"/>
          <w:sz w:val="24"/>
          <w:szCs w:val="24"/>
        </w:rPr>
      </w:pPr>
    </w:p>
    <w:p w14:paraId="3B790251" w14:textId="77E678A8" w:rsidR="00355E55" w:rsidRDefault="00355E55" w:rsidP="00355E55">
      <w:pPr>
        <w:pStyle w:val="Prrafodelista"/>
        <w:numPr>
          <w:ilvl w:val="0"/>
          <w:numId w:val="34"/>
        </w:numPr>
        <w:jc w:val="both"/>
        <w:rPr>
          <w:rFonts w:ascii="Times New Roman" w:hAnsi="Times New Roman" w:cs="Times New Roman"/>
          <w:sz w:val="24"/>
          <w:szCs w:val="24"/>
        </w:rPr>
      </w:pPr>
      <w:r>
        <w:rPr>
          <w:rFonts w:ascii="Times New Roman" w:hAnsi="Times New Roman" w:cs="Times New Roman"/>
          <w:sz w:val="24"/>
          <w:szCs w:val="24"/>
        </w:rPr>
        <w:t xml:space="preserve">Al ser una industria que siempre se mantiene activa (se van y se reciben vuelos todos los días a todas horas) no se deberían hacer cambios que comprometan la capacidad de trabajar de los trabajadores del aeropuerto, pues si se entrega un producto el cual no </w:t>
      </w:r>
      <w:r w:rsidR="00B8169E">
        <w:rPr>
          <w:rFonts w:ascii="Times New Roman" w:hAnsi="Times New Roman" w:cs="Times New Roman"/>
          <w:sz w:val="24"/>
          <w:szCs w:val="24"/>
        </w:rPr>
        <w:t>está</w:t>
      </w:r>
      <w:r>
        <w:rPr>
          <w:rFonts w:ascii="Times New Roman" w:hAnsi="Times New Roman" w:cs="Times New Roman"/>
          <w:sz w:val="24"/>
          <w:szCs w:val="24"/>
        </w:rPr>
        <w:t xml:space="preserve"> correctamente probado, podría entorpecer el trabajo el cual como ya se </w:t>
      </w:r>
      <w:r w:rsidR="00B8169E">
        <w:rPr>
          <w:rFonts w:ascii="Times New Roman" w:hAnsi="Times New Roman" w:cs="Times New Roman"/>
          <w:sz w:val="24"/>
          <w:szCs w:val="24"/>
        </w:rPr>
        <w:t>aclaró</w:t>
      </w:r>
      <w:r>
        <w:rPr>
          <w:rFonts w:ascii="Times New Roman" w:hAnsi="Times New Roman" w:cs="Times New Roman"/>
          <w:sz w:val="24"/>
          <w:szCs w:val="24"/>
        </w:rPr>
        <w:t xml:space="preserve"> nunca para. Lo mejor es </w:t>
      </w:r>
      <w:r w:rsidR="00B8169E">
        <w:rPr>
          <w:rFonts w:ascii="Times New Roman" w:hAnsi="Times New Roman" w:cs="Times New Roman"/>
          <w:sz w:val="24"/>
          <w:szCs w:val="24"/>
        </w:rPr>
        <w:t>calendarizar</w:t>
      </w:r>
      <w:r>
        <w:rPr>
          <w:rFonts w:ascii="Times New Roman" w:hAnsi="Times New Roman" w:cs="Times New Roman"/>
          <w:sz w:val="24"/>
          <w:szCs w:val="24"/>
        </w:rPr>
        <w:t xml:space="preserve"> fechas de entrega reali</w:t>
      </w:r>
      <w:r w:rsidR="00B8169E">
        <w:rPr>
          <w:rFonts w:ascii="Times New Roman" w:hAnsi="Times New Roman" w:cs="Times New Roman"/>
          <w:sz w:val="24"/>
          <w:szCs w:val="24"/>
        </w:rPr>
        <w:t>stas</w:t>
      </w:r>
      <w:r>
        <w:rPr>
          <w:rFonts w:ascii="Times New Roman" w:hAnsi="Times New Roman" w:cs="Times New Roman"/>
          <w:sz w:val="24"/>
          <w:szCs w:val="24"/>
        </w:rPr>
        <w:t xml:space="preserve"> y periodos de pruebas ideados para realizarse en paralelo con el trabajo. </w:t>
      </w:r>
    </w:p>
    <w:p w14:paraId="768D10C3" w14:textId="77777777" w:rsidR="00B8169E" w:rsidRPr="00B8169E" w:rsidRDefault="00B8169E" w:rsidP="00B8169E">
      <w:pPr>
        <w:pStyle w:val="Prrafodelista"/>
        <w:rPr>
          <w:rFonts w:ascii="Times New Roman" w:hAnsi="Times New Roman" w:cs="Times New Roman"/>
          <w:sz w:val="24"/>
          <w:szCs w:val="24"/>
        </w:rPr>
      </w:pPr>
    </w:p>
    <w:p w14:paraId="1D3A678A" w14:textId="7A7EFA8B" w:rsidR="00B8169E" w:rsidRPr="00D74A43" w:rsidRDefault="00B8169E" w:rsidP="00B8169E">
      <w:pPr>
        <w:pStyle w:val="Prrafodelista"/>
        <w:numPr>
          <w:ilvl w:val="0"/>
          <w:numId w:val="34"/>
        </w:numPr>
        <w:jc w:val="both"/>
        <w:rPr>
          <w:rFonts w:ascii="Times New Roman" w:hAnsi="Times New Roman" w:cs="Times New Roman"/>
          <w:sz w:val="24"/>
          <w:szCs w:val="24"/>
        </w:rPr>
      </w:pPr>
      <w:r>
        <w:rPr>
          <w:rFonts w:ascii="Times New Roman" w:hAnsi="Times New Roman" w:cs="Times New Roman"/>
          <w:sz w:val="24"/>
          <w:szCs w:val="24"/>
        </w:rPr>
        <w:t xml:space="preserve">Para algún proyecto que involucre diferentes departamentos de la industria aeroportuaria, comenzar el desarrollo con el departamento de CCO pues es el departamento más general y que más se relaciona con los demás, por lo que se tendrá un mejor entendimiento de la industria de esta manera, mejorando el resto del desarrollo. </w:t>
      </w:r>
    </w:p>
    <w:p w14:paraId="6BBB4EF7" w14:textId="531CB6F8" w:rsidR="00D74A43" w:rsidRDefault="00D74A43" w:rsidP="00D74A43">
      <w:pPr>
        <w:rPr>
          <w:rFonts w:ascii="Times New Roman" w:hAnsi="Times New Roman" w:cs="Times New Roman"/>
          <w:sz w:val="24"/>
          <w:szCs w:val="24"/>
        </w:rPr>
      </w:pPr>
    </w:p>
    <w:p w14:paraId="0FA41E7D" w14:textId="26326572" w:rsidR="00D74A43" w:rsidRDefault="00D74A43" w:rsidP="00D74A43">
      <w:pPr>
        <w:rPr>
          <w:rFonts w:ascii="Times New Roman" w:hAnsi="Times New Roman" w:cs="Times New Roman"/>
          <w:sz w:val="24"/>
          <w:szCs w:val="24"/>
        </w:rPr>
      </w:pPr>
    </w:p>
    <w:p w14:paraId="766A9D8D" w14:textId="732B33F0" w:rsidR="00D74A43" w:rsidRDefault="00D74A43" w:rsidP="00D74A43">
      <w:pPr>
        <w:rPr>
          <w:rFonts w:ascii="Times New Roman" w:hAnsi="Times New Roman" w:cs="Times New Roman"/>
          <w:sz w:val="24"/>
          <w:szCs w:val="24"/>
        </w:rPr>
      </w:pPr>
    </w:p>
    <w:p w14:paraId="5B7478FE" w14:textId="1E529D64" w:rsidR="00D74A43" w:rsidRDefault="00D74A43" w:rsidP="00D74A43">
      <w:pPr>
        <w:rPr>
          <w:rFonts w:ascii="Times New Roman" w:hAnsi="Times New Roman" w:cs="Times New Roman"/>
          <w:sz w:val="24"/>
          <w:szCs w:val="24"/>
        </w:rPr>
      </w:pPr>
    </w:p>
    <w:p w14:paraId="626CB521" w14:textId="7F6DAED7" w:rsidR="00D74A43" w:rsidRDefault="00D74A43" w:rsidP="00D74A43">
      <w:pPr>
        <w:rPr>
          <w:rFonts w:ascii="Times New Roman" w:hAnsi="Times New Roman" w:cs="Times New Roman"/>
          <w:sz w:val="24"/>
          <w:szCs w:val="24"/>
        </w:rPr>
      </w:pPr>
    </w:p>
    <w:p w14:paraId="2DD977FA" w14:textId="6D1D27ED" w:rsidR="00D74A43" w:rsidRDefault="00D74A43" w:rsidP="00D74A43">
      <w:pPr>
        <w:rPr>
          <w:rFonts w:ascii="Times New Roman" w:hAnsi="Times New Roman" w:cs="Times New Roman"/>
          <w:sz w:val="24"/>
          <w:szCs w:val="24"/>
        </w:rPr>
      </w:pPr>
    </w:p>
    <w:p w14:paraId="1291B3A6" w14:textId="7AA5A737" w:rsidR="004F767C" w:rsidRDefault="004F767C" w:rsidP="00D74A43">
      <w:pPr>
        <w:rPr>
          <w:rFonts w:ascii="Times New Roman" w:hAnsi="Times New Roman" w:cs="Times New Roman"/>
          <w:sz w:val="24"/>
          <w:szCs w:val="24"/>
        </w:rPr>
      </w:pPr>
    </w:p>
    <w:p w14:paraId="400CE6DC" w14:textId="4A0165C1" w:rsidR="004F767C" w:rsidRDefault="004F767C" w:rsidP="00D74A43">
      <w:pPr>
        <w:rPr>
          <w:rFonts w:ascii="Times New Roman" w:hAnsi="Times New Roman" w:cs="Times New Roman"/>
          <w:sz w:val="24"/>
          <w:szCs w:val="24"/>
        </w:rPr>
      </w:pPr>
    </w:p>
    <w:p w14:paraId="32A9832B" w14:textId="2C19CB3C" w:rsidR="004F767C" w:rsidRDefault="004F767C" w:rsidP="00D74A43">
      <w:pPr>
        <w:rPr>
          <w:rFonts w:ascii="Times New Roman" w:hAnsi="Times New Roman" w:cs="Times New Roman"/>
          <w:sz w:val="24"/>
          <w:szCs w:val="24"/>
        </w:rPr>
      </w:pPr>
    </w:p>
    <w:p w14:paraId="749682A1" w14:textId="77777777" w:rsidR="004F767C" w:rsidRDefault="004F767C" w:rsidP="00D74A43">
      <w:pPr>
        <w:rPr>
          <w:rFonts w:ascii="Times New Roman" w:hAnsi="Times New Roman" w:cs="Times New Roman"/>
          <w:sz w:val="24"/>
          <w:szCs w:val="24"/>
        </w:rPr>
      </w:pPr>
    </w:p>
    <w:p w14:paraId="09A2F79A" w14:textId="15C231B2" w:rsidR="004F767C" w:rsidRPr="00EF025F" w:rsidRDefault="004F767C" w:rsidP="00E85250">
      <w:pPr>
        <w:pStyle w:val="Prrafodelista"/>
        <w:numPr>
          <w:ilvl w:val="0"/>
          <w:numId w:val="36"/>
        </w:numPr>
        <w:jc w:val="center"/>
        <w:rPr>
          <w:rFonts w:ascii="Times New Roman" w:hAnsi="Times New Roman" w:cs="Times New Roman"/>
          <w:b/>
          <w:bCs/>
          <w:sz w:val="32"/>
          <w:szCs w:val="32"/>
        </w:rPr>
      </w:pPr>
      <w:r w:rsidRPr="004F767C">
        <w:rPr>
          <w:rFonts w:ascii="Times New Roman" w:hAnsi="Times New Roman" w:cs="Times New Roman"/>
          <w:b/>
          <w:bCs/>
          <w:sz w:val="32"/>
          <w:szCs w:val="32"/>
        </w:rPr>
        <w:lastRenderedPageBreak/>
        <w:t>ANEXO</w:t>
      </w:r>
    </w:p>
    <w:p w14:paraId="3C49C454" w14:textId="3BDD5103" w:rsidR="004F767C" w:rsidRDefault="00A376FF" w:rsidP="00A376FF">
      <w:pPr>
        <w:jc w:val="both"/>
        <w:rPr>
          <w:rFonts w:ascii="Times New Roman" w:hAnsi="Times New Roman" w:cs="Times New Roman"/>
          <w:sz w:val="24"/>
          <w:szCs w:val="24"/>
        </w:rPr>
      </w:pPr>
      <w:r>
        <w:rPr>
          <w:rFonts w:ascii="Times New Roman" w:hAnsi="Times New Roman" w:cs="Times New Roman"/>
          <w:sz w:val="24"/>
          <w:szCs w:val="24"/>
        </w:rPr>
        <w:t xml:space="preserve">En este anexo se adjuntará una imagen de la pantalla principal de cada una de las aplicaciones y un ejemplo de como lucen un documento generadas por las misma. </w:t>
      </w:r>
    </w:p>
    <w:p w14:paraId="693F7C68" w14:textId="3B30BB04" w:rsidR="00A376FF" w:rsidRDefault="00A376FF" w:rsidP="00A376FF">
      <w:pPr>
        <w:rPr>
          <w:rFonts w:ascii="Times New Roman" w:hAnsi="Times New Roman" w:cs="Times New Roman"/>
          <w:b/>
          <w:bCs/>
          <w:sz w:val="28"/>
          <w:szCs w:val="28"/>
        </w:rPr>
      </w:pPr>
      <w:r>
        <w:rPr>
          <w:rFonts w:ascii="Times New Roman" w:hAnsi="Times New Roman" w:cs="Times New Roman"/>
          <w:b/>
          <w:bCs/>
          <w:sz w:val="28"/>
          <w:szCs w:val="28"/>
        </w:rPr>
        <w:t xml:space="preserve">CCO </w:t>
      </w:r>
    </w:p>
    <w:p w14:paraId="578368CF" w14:textId="2BC96A99" w:rsidR="00AD79B3" w:rsidRDefault="00B876A3" w:rsidP="00A376FF">
      <w:pPr>
        <w:rPr>
          <w:rFonts w:ascii="Times New Roman" w:hAnsi="Times New Roman" w:cs="Times New Roman"/>
          <w:b/>
          <w:bCs/>
          <w:sz w:val="28"/>
          <w:szCs w:val="28"/>
        </w:rPr>
      </w:pPr>
      <w:r>
        <w:rPr>
          <w:noProof/>
        </w:rPr>
        <w:drawing>
          <wp:anchor distT="0" distB="0" distL="114300" distR="114300" simplePos="0" relativeHeight="251701248" behindDoc="0" locked="0" layoutInCell="1" allowOverlap="1" wp14:anchorId="1C832BC8" wp14:editId="41076F62">
            <wp:simplePos x="0" y="0"/>
            <wp:positionH relativeFrom="column">
              <wp:posOffset>1854589</wp:posOffset>
            </wp:positionH>
            <wp:positionV relativeFrom="paragraph">
              <wp:posOffset>1785393</wp:posOffset>
            </wp:positionV>
            <wp:extent cx="4005617" cy="1398905"/>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9640" cy="140031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700224" behindDoc="0" locked="0" layoutInCell="1" allowOverlap="1" wp14:anchorId="7D1F30A8" wp14:editId="698EEA5D">
            <wp:simplePos x="0" y="0"/>
            <wp:positionH relativeFrom="column">
              <wp:posOffset>1862678</wp:posOffset>
            </wp:positionH>
            <wp:positionV relativeFrom="paragraph">
              <wp:posOffset>25400</wp:posOffset>
            </wp:positionV>
            <wp:extent cx="3960495" cy="1769110"/>
            <wp:effectExtent l="0" t="0" r="1905" b="254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60495" cy="1769110"/>
                    </a:xfrm>
                    <a:prstGeom prst="rect">
                      <a:avLst/>
                    </a:prstGeom>
                    <a:noFill/>
                    <a:ln>
                      <a:noFill/>
                    </a:ln>
                  </pic:spPr>
                </pic:pic>
              </a:graphicData>
            </a:graphic>
          </wp:anchor>
        </w:drawing>
      </w:r>
      <w:r w:rsidR="00AD79B3">
        <w:rPr>
          <w:rFonts w:ascii="Times New Roman" w:hAnsi="Times New Roman" w:cs="Times New Roman"/>
          <w:b/>
          <w:bCs/>
          <w:noProof/>
          <w:sz w:val="28"/>
          <w:szCs w:val="28"/>
        </w:rPr>
        <w:drawing>
          <wp:inline distT="0" distB="0" distL="0" distR="0" wp14:anchorId="574900B4" wp14:editId="6CB1C45B">
            <wp:extent cx="1833772" cy="32600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85551" cy="3352086"/>
                    </a:xfrm>
                    <a:prstGeom prst="rect">
                      <a:avLst/>
                    </a:prstGeom>
                    <a:noFill/>
                  </pic:spPr>
                </pic:pic>
              </a:graphicData>
            </a:graphic>
          </wp:inline>
        </w:drawing>
      </w:r>
      <w:r w:rsidR="0091100B" w:rsidRPr="0091100B">
        <w:rPr>
          <w:noProof/>
        </w:rPr>
        <w:t xml:space="preserve"> </w:t>
      </w:r>
    </w:p>
    <w:p w14:paraId="135FB066" w14:textId="22AAA3BD" w:rsidR="00BD65E3" w:rsidRDefault="00A376FF" w:rsidP="00A376FF">
      <w:pPr>
        <w:rPr>
          <w:rFonts w:ascii="Times New Roman" w:hAnsi="Times New Roman" w:cs="Times New Roman"/>
          <w:b/>
          <w:bCs/>
          <w:noProof/>
          <w:sz w:val="28"/>
          <w:szCs w:val="28"/>
        </w:rPr>
      </w:pPr>
      <w:r>
        <w:rPr>
          <w:rFonts w:ascii="Times New Roman" w:hAnsi="Times New Roman" w:cs="Times New Roman"/>
          <w:b/>
          <w:bCs/>
          <w:sz w:val="28"/>
          <w:szCs w:val="28"/>
        </w:rPr>
        <w:t>CGO</w:t>
      </w:r>
    </w:p>
    <w:p w14:paraId="414BCA8C" w14:textId="04F57A8D" w:rsidR="009C7B89" w:rsidRDefault="00343D59" w:rsidP="00A376FF">
      <w:pPr>
        <w:rPr>
          <w:rFonts w:ascii="Times New Roman" w:hAnsi="Times New Roman" w:cs="Times New Roman"/>
          <w:b/>
          <w:bCs/>
          <w:noProof/>
          <w:sz w:val="28"/>
          <w:szCs w:val="28"/>
        </w:rPr>
      </w:pPr>
      <w:r>
        <w:rPr>
          <w:rFonts w:ascii="Times New Roman" w:hAnsi="Times New Roman" w:cs="Times New Roman"/>
          <w:b/>
          <w:bCs/>
          <w:noProof/>
          <w:sz w:val="28"/>
          <w:szCs w:val="28"/>
        </w:rPr>
        <w:drawing>
          <wp:anchor distT="0" distB="0" distL="114300" distR="114300" simplePos="0" relativeHeight="251703296" behindDoc="0" locked="0" layoutInCell="1" allowOverlap="1" wp14:anchorId="54A1D514" wp14:editId="03B9F98A">
            <wp:simplePos x="0" y="0"/>
            <wp:positionH relativeFrom="column">
              <wp:posOffset>1864498</wp:posOffset>
            </wp:positionH>
            <wp:positionV relativeFrom="paragraph">
              <wp:posOffset>1831836</wp:posOffset>
            </wp:positionV>
            <wp:extent cx="4045585" cy="1272209"/>
            <wp:effectExtent l="0" t="0" r="0" b="4445"/>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48495" cy="127312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8"/>
          <w:szCs w:val="28"/>
        </w:rPr>
        <w:drawing>
          <wp:anchor distT="0" distB="0" distL="114300" distR="114300" simplePos="0" relativeHeight="251702272" behindDoc="0" locked="0" layoutInCell="1" allowOverlap="1" wp14:anchorId="16D90906" wp14:editId="586B13E4">
            <wp:simplePos x="0" y="0"/>
            <wp:positionH relativeFrom="column">
              <wp:posOffset>1864498</wp:posOffset>
            </wp:positionH>
            <wp:positionV relativeFrom="paragraph">
              <wp:posOffset>10987</wp:posOffset>
            </wp:positionV>
            <wp:extent cx="4043908" cy="1820849"/>
            <wp:effectExtent l="0" t="0" r="0" b="825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44583" cy="18211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7B89">
        <w:rPr>
          <w:rFonts w:ascii="Times New Roman" w:hAnsi="Times New Roman" w:cs="Times New Roman"/>
          <w:b/>
          <w:bCs/>
          <w:noProof/>
          <w:sz w:val="28"/>
          <w:szCs w:val="28"/>
        </w:rPr>
        <w:drawing>
          <wp:inline distT="0" distB="0" distL="0" distR="0" wp14:anchorId="04F44CB6" wp14:editId="5E175A30">
            <wp:extent cx="1836751" cy="326533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87900" cy="3356265"/>
                    </a:xfrm>
                    <a:prstGeom prst="rect">
                      <a:avLst/>
                    </a:prstGeom>
                    <a:noFill/>
                  </pic:spPr>
                </pic:pic>
              </a:graphicData>
            </a:graphic>
          </wp:inline>
        </w:drawing>
      </w:r>
    </w:p>
    <w:p w14:paraId="6F95B095" w14:textId="2129D38A" w:rsidR="00BD65E3" w:rsidRDefault="00BD65E3" w:rsidP="00A376FF">
      <w:pPr>
        <w:rPr>
          <w:rFonts w:ascii="Times New Roman" w:hAnsi="Times New Roman" w:cs="Times New Roman"/>
          <w:b/>
          <w:bCs/>
          <w:sz w:val="28"/>
          <w:szCs w:val="28"/>
        </w:rPr>
      </w:pPr>
    </w:p>
    <w:p w14:paraId="5CA8973E" w14:textId="015BEEA7" w:rsidR="00BD65E3" w:rsidRDefault="00A376FF" w:rsidP="00A376FF">
      <w:pPr>
        <w:rPr>
          <w:rFonts w:ascii="Times New Roman" w:hAnsi="Times New Roman" w:cs="Times New Roman"/>
          <w:b/>
          <w:bCs/>
          <w:noProof/>
          <w:sz w:val="28"/>
          <w:szCs w:val="28"/>
        </w:rPr>
      </w:pPr>
      <w:r>
        <w:rPr>
          <w:rFonts w:ascii="Times New Roman" w:hAnsi="Times New Roman" w:cs="Times New Roman"/>
          <w:b/>
          <w:bCs/>
          <w:sz w:val="28"/>
          <w:szCs w:val="28"/>
        </w:rPr>
        <w:t>FBO</w:t>
      </w:r>
    </w:p>
    <w:p w14:paraId="0899EFAE" w14:textId="47774225" w:rsidR="00A376FF" w:rsidRDefault="00D4288B" w:rsidP="00A376FF">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05344" behindDoc="0" locked="0" layoutInCell="1" allowOverlap="1" wp14:anchorId="32423A88" wp14:editId="624E57DE">
            <wp:simplePos x="0" y="0"/>
            <wp:positionH relativeFrom="margin">
              <wp:posOffset>1958340</wp:posOffset>
            </wp:positionH>
            <wp:positionV relativeFrom="paragraph">
              <wp:posOffset>1763556</wp:posOffset>
            </wp:positionV>
            <wp:extent cx="4118610" cy="1036320"/>
            <wp:effectExtent l="0" t="0" r="0" b="0"/>
            <wp:wrapThrough wrapText="bothSides">
              <wp:wrapPolygon edited="0">
                <wp:start x="0" y="0"/>
                <wp:lineTo x="0" y="21044"/>
                <wp:lineTo x="21480" y="21044"/>
                <wp:lineTo x="21480"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936"/>
                    <a:stretch/>
                  </pic:blipFill>
                  <pic:spPr bwMode="auto">
                    <a:xfrm>
                      <a:off x="0" y="0"/>
                      <a:ext cx="4118610" cy="103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8"/>
          <w:szCs w:val="28"/>
        </w:rPr>
        <w:drawing>
          <wp:anchor distT="0" distB="0" distL="114300" distR="114300" simplePos="0" relativeHeight="251704320" behindDoc="0" locked="0" layoutInCell="1" allowOverlap="1" wp14:anchorId="36DAEED0" wp14:editId="36BDBF40">
            <wp:simplePos x="0" y="0"/>
            <wp:positionH relativeFrom="margin">
              <wp:posOffset>1955800</wp:posOffset>
            </wp:positionH>
            <wp:positionV relativeFrom="paragraph">
              <wp:posOffset>6985</wp:posOffset>
            </wp:positionV>
            <wp:extent cx="4133850" cy="1764665"/>
            <wp:effectExtent l="0" t="0" r="0" b="6985"/>
            <wp:wrapThrough wrapText="bothSides">
              <wp:wrapPolygon edited="0">
                <wp:start x="0" y="0"/>
                <wp:lineTo x="0" y="21452"/>
                <wp:lineTo x="21500" y="21452"/>
                <wp:lineTo x="21500"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33850"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7B89">
        <w:rPr>
          <w:rFonts w:ascii="Times New Roman" w:hAnsi="Times New Roman" w:cs="Times New Roman"/>
          <w:b/>
          <w:bCs/>
          <w:noProof/>
          <w:sz w:val="28"/>
          <w:szCs w:val="28"/>
        </w:rPr>
        <w:drawing>
          <wp:inline distT="0" distB="0" distL="0" distR="0" wp14:anchorId="7752C14F" wp14:editId="71B881EB">
            <wp:extent cx="1828800" cy="3251205"/>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88637" cy="3357582"/>
                    </a:xfrm>
                    <a:prstGeom prst="rect">
                      <a:avLst/>
                    </a:prstGeom>
                    <a:noFill/>
                  </pic:spPr>
                </pic:pic>
              </a:graphicData>
            </a:graphic>
          </wp:inline>
        </w:drawing>
      </w:r>
    </w:p>
    <w:p w14:paraId="7BB246D3" w14:textId="3A84EB23" w:rsidR="00BD65E3" w:rsidRDefault="00A376FF" w:rsidP="00A376FF">
      <w:pPr>
        <w:rPr>
          <w:rFonts w:ascii="Times New Roman" w:hAnsi="Times New Roman" w:cs="Times New Roman"/>
          <w:b/>
          <w:bCs/>
          <w:noProof/>
          <w:sz w:val="28"/>
          <w:szCs w:val="28"/>
        </w:rPr>
      </w:pPr>
      <w:r>
        <w:rPr>
          <w:rFonts w:ascii="Times New Roman" w:hAnsi="Times New Roman" w:cs="Times New Roman"/>
          <w:b/>
          <w:bCs/>
          <w:sz w:val="28"/>
          <w:szCs w:val="28"/>
        </w:rPr>
        <w:t>MANTO</w:t>
      </w:r>
    </w:p>
    <w:p w14:paraId="0A89DF00" w14:textId="09CA2697" w:rsidR="009C7B89" w:rsidRDefault="009C7B89" w:rsidP="00A376FF">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9784BC8" wp14:editId="77001FF4">
            <wp:extent cx="1836751" cy="326533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85197" cy="3351465"/>
                    </a:xfrm>
                    <a:prstGeom prst="rect">
                      <a:avLst/>
                    </a:prstGeom>
                    <a:noFill/>
                  </pic:spPr>
                </pic:pic>
              </a:graphicData>
            </a:graphic>
          </wp:inline>
        </w:drawing>
      </w:r>
    </w:p>
    <w:p w14:paraId="13112217" w14:textId="6219C972" w:rsidR="009C7B89" w:rsidRDefault="009C7B89" w:rsidP="00A376FF">
      <w:pPr>
        <w:rPr>
          <w:rFonts w:ascii="Times New Roman" w:hAnsi="Times New Roman" w:cs="Times New Roman"/>
          <w:b/>
          <w:bCs/>
          <w:sz w:val="28"/>
          <w:szCs w:val="28"/>
        </w:rPr>
      </w:pPr>
    </w:p>
    <w:p w14:paraId="1225718D" w14:textId="77777777" w:rsidR="009C7B89" w:rsidRDefault="00A376FF" w:rsidP="00A376FF">
      <w:pPr>
        <w:rPr>
          <w:rFonts w:ascii="Times New Roman" w:hAnsi="Times New Roman" w:cs="Times New Roman"/>
          <w:b/>
          <w:bCs/>
          <w:noProof/>
          <w:sz w:val="28"/>
          <w:szCs w:val="28"/>
        </w:rPr>
      </w:pPr>
      <w:r>
        <w:rPr>
          <w:rFonts w:ascii="Times New Roman" w:hAnsi="Times New Roman" w:cs="Times New Roman"/>
          <w:b/>
          <w:bCs/>
          <w:sz w:val="28"/>
          <w:szCs w:val="28"/>
        </w:rPr>
        <w:lastRenderedPageBreak/>
        <w:t>PXS</w:t>
      </w:r>
    </w:p>
    <w:p w14:paraId="01D6D298" w14:textId="0A974F51" w:rsidR="00A376FF" w:rsidRDefault="009C7B89" w:rsidP="00A376FF">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7487866" wp14:editId="523FA144">
            <wp:extent cx="1833536" cy="325962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61867" cy="3309988"/>
                    </a:xfrm>
                    <a:prstGeom prst="rect">
                      <a:avLst/>
                    </a:prstGeom>
                    <a:noFill/>
                  </pic:spPr>
                </pic:pic>
              </a:graphicData>
            </a:graphic>
          </wp:inline>
        </w:drawing>
      </w:r>
    </w:p>
    <w:p w14:paraId="0EEE6497" w14:textId="77777777" w:rsidR="009C7B89" w:rsidRDefault="00A376FF" w:rsidP="00A376FF">
      <w:pPr>
        <w:rPr>
          <w:rFonts w:ascii="Times New Roman" w:hAnsi="Times New Roman" w:cs="Times New Roman"/>
          <w:b/>
          <w:bCs/>
          <w:noProof/>
          <w:sz w:val="28"/>
          <w:szCs w:val="28"/>
        </w:rPr>
      </w:pPr>
      <w:r>
        <w:rPr>
          <w:rFonts w:ascii="Times New Roman" w:hAnsi="Times New Roman" w:cs="Times New Roman"/>
          <w:b/>
          <w:bCs/>
          <w:sz w:val="28"/>
          <w:szCs w:val="28"/>
        </w:rPr>
        <w:t>SAP</w:t>
      </w:r>
    </w:p>
    <w:p w14:paraId="23B29974" w14:textId="476CB70C" w:rsidR="00A376FF" w:rsidRDefault="009C7B89" w:rsidP="00A376FF">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5911282" wp14:editId="097FE9C9">
            <wp:extent cx="1843681" cy="3277654"/>
            <wp:effectExtent l="0" t="0" r="444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53933" cy="3295879"/>
                    </a:xfrm>
                    <a:prstGeom prst="rect">
                      <a:avLst/>
                    </a:prstGeom>
                    <a:noFill/>
                  </pic:spPr>
                </pic:pic>
              </a:graphicData>
            </a:graphic>
          </wp:inline>
        </w:drawing>
      </w:r>
    </w:p>
    <w:p w14:paraId="30B71ECD" w14:textId="7C257756" w:rsidR="009C7B89" w:rsidRDefault="009C7B89" w:rsidP="00A376FF">
      <w:pPr>
        <w:rPr>
          <w:rFonts w:ascii="Times New Roman" w:hAnsi="Times New Roman" w:cs="Times New Roman"/>
          <w:b/>
          <w:bCs/>
          <w:sz w:val="28"/>
          <w:szCs w:val="28"/>
        </w:rPr>
      </w:pPr>
    </w:p>
    <w:p w14:paraId="4460086A" w14:textId="77777777" w:rsidR="009C7B89" w:rsidRDefault="009C7B89" w:rsidP="00A376FF">
      <w:pPr>
        <w:rPr>
          <w:rFonts w:ascii="Times New Roman" w:hAnsi="Times New Roman" w:cs="Times New Roman"/>
          <w:b/>
          <w:bCs/>
          <w:sz w:val="28"/>
          <w:szCs w:val="28"/>
        </w:rPr>
      </w:pPr>
    </w:p>
    <w:p w14:paraId="67E7EC9A" w14:textId="77777777" w:rsidR="009C7B89" w:rsidRDefault="00A376FF" w:rsidP="00A376FF">
      <w:pPr>
        <w:rPr>
          <w:rFonts w:ascii="Times New Roman" w:hAnsi="Times New Roman" w:cs="Times New Roman"/>
          <w:b/>
          <w:bCs/>
          <w:noProof/>
          <w:sz w:val="28"/>
          <w:szCs w:val="28"/>
        </w:rPr>
      </w:pPr>
      <w:r>
        <w:rPr>
          <w:rFonts w:ascii="Times New Roman" w:hAnsi="Times New Roman" w:cs="Times New Roman"/>
          <w:b/>
          <w:bCs/>
          <w:sz w:val="28"/>
          <w:szCs w:val="28"/>
        </w:rPr>
        <w:lastRenderedPageBreak/>
        <w:t>SEC</w:t>
      </w:r>
    </w:p>
    <w:p w14:paraId="0B3E434F" w14:textId="2C19769B" w:rsidR="00A376FF" w:rsidRPr="00A376FF" w:rsidRDefault="009C7B89" w:rsidP="00A376FF">
      <w:pPr>
        <w:rPr>
          <w:rFonts w:ascii="Times New Roman" w:hAnsi="Times New Roman" w:cs="Times New Roman"/>
          <w:b/>
          <w:bCs/>
          <w:sz w:val="28"/>
          <w:szCs w:val="28"/>
        </w:rPr>
        <w:sectPr w:rsidR="00A376FF" w:rsidRPr="00A376FF" w:rsidSect="00FA002C">
          <w:pgSz w:w="12240" w:h="15840"/>
          <w:pgMar w:top="1440" w:right="1440" w:bottom="1440" w:left="1797" w:header="709" w:footer="709" w:gutter="0"/>
          <w:cols w:space="708"/>
          <w:docGrid w:linePitch="360"/>
        </w:sectPr>
      </w:pPr>
      <w:r>
        <w:rPr>
          <w:rFonts w:ascii="Times New Roman" w:hAnsi="Times New Roman" w:cs="Times New Roman"/>
          <w:b/>
          <w:bCs/>
          <w:noProof/>
          <w:sz w:val="28"/>
          <w:szCs w:val="28"/>
        </w:rPr>
        <w:drawing>
          <wp:inline distT="0" distB="0" distL="0" distR="0" wp14:anchorId="1F889FCD" wp14:editId="57672C40">
            <wp:extent cx="1845227" cy="3280404"/>
            <wp:effectExtent l="0" t="0" r="317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87665" cy="3355849"/>
                    </a:xfrm>
                    <a:prstGeom prst="rect">
                      <a:avLst/>
                    </a:prstGeom>
                    <a:noFill/>
                  </pic:spPr>
                </pic:pic>
              </a:graphicData>
            </a:graphic>
          </wp:inline>
        </w:drawing>
      </w:r>
    </w:p>
    <w:p w14:paraId="1ED55844" w14:textId="30461271" w:rsidR="00ED12B6" w:rsidRPr="00925A58" w:rsidRDefault="00ED12B6" w:rsidP="00FA2E2C">
      <w:pPr>
        <w:pStyle w:val="Prrafodelista"/>
        <w:numPr>
          <w:ilvl w:val="0"/>
          <w:numId w:val="36"/>
        </w:numPr>
        <w:jc w:val="center"/>
        <w:rPr>
          <w:rFonts w:ascii="Times New Roman" w:hAnsi="Times New Roman" w:cs="Times New Roman"/>
          <w:b/>
          <w:bCs/>
          <w:sz w:val="32"/>
          <w:szCs w:val="32"/>
        </w:rPr>
      </w:pPr>
      <w:r w:rsidRPr="00925A58">
        <w:rPr>
          <w:rFonts w:ascii="Times New Roman" w:hAnsi="Times New Roman" w:cs="Times New Roman"/>
          <w:b/>
          <w:bCs/>
          <w:sz w:val="32"/>
          <w:szCs w:val="32"/>
        </w:rPr>
        <w:lastRenderedPageBreak/>
        <w:t>B</w:t>
      </w:r>
      <w:r w:rsidR="002A2EA9" w:rsidRPr="00925A58">
        <w:rPr>
          <w:rFonts w:ascii="Times New Roman" w:hAnsi="Times New Roman" w:cs="Times New Roman"/>
          <w:b/>
          <w:bCs/>
          <w:sz w:val="32"/>
          <w:szCs w:val="32"/>
        </w:rPr>
        <w:t>IBLIOGRAFIA</w:t>
      </w:r>
    </w:p>
    <w:p w14:paraId="0D07EB15" w14:textId="77777777" w:rsidR="0070717E" w:rsidRDefault="00DC71B0" w:rsidP="0070717E">
      <w:pPr>
        <w:jc w:val="both"/>
        <w:rPr>
          <w:rFonts w:ascii="Times New Roman" w:hAnsi="Times New Roman" w:cs="Times New Roman"/>
          <w:sz w:val="24"/>
          <w:szCs w:val="24"/>
        </w:rPr>
      </w:pPr>
      <w:r w:rsidRPr="004F767C">
        <w:rPr>
          <w:rFonts w:ascii="Times New Roman" w:hAnsi="Times New Roman" w:cs="Times New Roman"/>
          <w:sz w:val="24"/>
          <w:szCs w:val="24"/>
          <w:lang w:val="fr-FR"/>
        </w:rPr>
        <w:t xml:space="preserve">[1]. </w:t>
      </w:r>
      <w:r w:rsidR="00233A0E" w:rsidRPr="004F767C">
        <w:rPr>
          <w:rFonts w:ascii="Times New Roman" w:hAnsi="Times New Roman" w:cs="Times New Roman"/>
          <w:sz w:val="24"/>
          <w:szCs w:val="24"/>
          <w:lang w:val="fr-FR"/>
        </w:rPr>
        <w:t xml:space="preserve">Marcus, H. &amp; Joakin, S. (2014). </w:t>
      </w:r>
      <w:r w:rsidR="00233A0E" w:rsidRPr="0070717E">
        <w:rPr>
          <w:rFonts w:ascii="Times New Roman" w:hAnsi="Times New Roman" w:cs="Times New Roman"/>
          <w:i/>
          <w:iCs/>
          <w:sz w:val="24"/>
          <w:szCs w:val="24"/>
          <w:lang w:val="en-US"/>
        </w:rPr>
        <w:t>Kanban in action</w:t>
      </w:r>
      <w:r w:rsidR="00233A0E" w:rsidRPr="0070717E">
        <w:rPr>
          <w:rFonts w:ascii="Times New Roman" w:hAnsi="Times New Roman" w:cs="Times New Roman"/>
          <w:sz w:val="24"/>
          <w:szCs w:val="24"/>
          <w:lang w:val="en-US"/>
        </w:rPr>
        <w:t xml:space="preserve">. </w:t>
      </w:r>
      <w:r w:rsidR="00233A0E" w:rsidRPr="0070717E">
        <w:rPr>
          <w:rFonts w:ascii="Times New Roman" w:hAnsi="Times New Roman" w:cs="Times New Roman"/>
          <w:sz w:val="24"/>
          <w:szCs w:val="24"/>
        </w:rPr>
        <w:t>Editorial Manning.</w:t>
      </w:r>
      <w:r w:rsidR="00AD6EE9" w:rsidRPr="0070717E">
        <w:rPr>
          <w:rFonts w:ascii="Times New Roman" w:hAnsi="Times New Roman" w:cs="Times New Roman"/>
          <w:sz w:val="24"/>
          <w:szCs w:val="24"/>
        </w:rPr>
        <w:t xml:space="preserve"> 360 pág</w:t>
      </w:r>
      <w:r w:rsidR="00E52891" w:rsidRPr="0070717E">
        <w:rPr>
          <w:rFonts w:ascii="Times New Roman" w:hAnsi="Times New Roman" w:cs="Times New Roman"/>
          <w:sz w:val="24"/>
          <w:szCs w:val="24"/>
        </w:rPr>
        <w:t>inas</w:t>
      </w:r>
      <w:r w:rsidR="00AD6EE9" w:rsidRPr="0070717E">
        <w:rPr>
          <w:rFonts w:ascii="Times New Roman" w:hAnsi="Times New Roman" w:cs="Times New Roman"/>
          <w:sz w:val="24"/>
          <w:szCs w:val="24"/>
        </w:rPr>
        <w:t>.</w:t>
      </w:r>
    </w:p>
    <w:p w14:paraId="02A573B0" w14:textId="77777777" w:rsidR="0070717E" w:rsidRDefault="0070717E" w:rsidP="0070717E">
      <w:pPr>
        <w:jc w:val="both"/>
        <w:rPr>
          <w:rFonts w:ascii="Times New Roman" w:hAnsi="Times New Roman" w:cs="Times New Roman"/>
          <w:sz w:val="24"/>
          <w:szCs w:val="24"/>
        </w:rPr>
      </w:pPr>
      <w:r>
        <w:rPr>
          <w:rFonts w:ascii="Times New Roman" w:hAnsi="Times New Roman" w:cs="Times New Roman"/>
          <w:sz w:val="24"/>
          <w:szCs w:val="24"/>
        </w:rPr>
        <w:t xml:space="preserve">[2]. </w:t>
      </w:r>
      <w:r w:rsidR="00233A0E" w:rsidRPr="0070717E">
        <w:rPr>
          <w:rFonts w:ascii="Times New Roman" w:hAnsi="Times New Roman" w:cs="Times New Roman"/>
          <w:sz w:val="24"/>
          <w:szCs w:val="24"/>
        </w:rPr>
        <w:t xml:space="preserve">Donella, H. (2008). </w:t>
      </w:r>
      <w:r w:rsidR="00233A0E" w:rsidRPr="0070717E">
        <w:rPr>
          <w:rFonts w:ascii="Times New Roman" w:hAnsi="Times New Roman" w:cs="Times New Roman"/>
          <w:i/>
          <w:iCs/>
          <w:sz w:val="24"/>
          <w:szCs w:val="24"/>
          <w:lang w:val="en-US"/>
        </w:rPr>
        <w:t>Thinking in Systems: A Primer</w:t>
      </w:r>
      <w:r w:rsidR="00233A0E" w:rsidRPr="0070717E">
        <w:rPr>
          <w:rFonts w:ascii="Times New Roman" w:hAnsi="Times New Roman" w:cs="Times New Roman"/>
          <w:sz w:val="24"/>
          <w:szCs w:val="24"/>
          <w:lang w:val="en-US"/>
        </w:rPr>
        <w:t xml:space="preserve">. </w:t>
      </w:r>
      <w:r w:rsidR="00233A0E" w:rsidRPr="0070717E">
        <w:rPr>
          <w:rFonts w:ascii="Times New Roman" w:hAnsi="Times New Roman" w:cs="Times New Roman"/>
          <w:sz w:val="24"/>
          <w:szCs w:val="24"/>
        </w:rPr>
        <w:t>Editora: Diana W.</w:t>
      </w:r>
      <w:r w:rsidR="00E52891" w:rsidRPr="0070717E">
        <w:rPr>
          <w:rFonts w:ascii="Times New Roman" w:hAnsi="Times New Roman" w:cs="Times New Roman"/>
          <w:sz w:val="24"/>
          <w:szCs w:val="24"/>
        </w:rPr>
        <w:t xml:space="preserve"> 240 páginas</w:t>
      </w:r>
    </w:p>
    <w:p w14:paraId="6308117B" w14:textId="77777777" w:rsidR="0070717E" w:rsidRDefault="0070717E" w:rsidP="0070717E">
      <w:pPr>
        <w:jc w:val="both"/>
        <w:rPr>
          <w:rFonts w:ascii="Times New Roman" w:hAnsi="Times New Roman" w:cs="Times New Roman"/>
          <w:sz w:val="24"/>
          <w:szCs w:val="24"/>
        </w:rPr>
      </w:pPr>
      <w:r>
        <w:rPr>
          <w:rFonts w:ascii="Times New Roman" w:hAnsi="Times New Roman" w:cs="Times New Roman"/>
          <w:sz w:val="24"/>
          <w:szCs w:val="24"/>
        </w:rPr>
        <w:t xml:space="preserve">[3]. </w:t>
      </w:r>
      <w:r w:rsidR="00233A0E" w:rsidRPr="0070717E">
        <w:rPr>
          <w:rFonts w:ascii="Times New Roman" w:hAnsi="Times New Roman" w:cs="Times New Roman"/>
          <w:sz w:val="24"/>
          <w:szCs w:val="24"/>
        </w:rPr>
        <w:t xml:space="preserve">Marcos, G. (2013). </w:t>
      </w:r>
      <w:r w:rsidR="00233A0E" w:rsidRPr="0070717E">
        <w:rPr>
          <w:rFonts w:ascii="Times New Roman" w:hAnsi="Times New Roman" w:cs="Times New Roman"/>
          <w:i/>
          <w:iCs/>
          <w:sz w:val="24"/>
          <w:szCs w:val="24"/>
        </w:rPr>
        <w:t>Aeropuertos: Planificación, Diseño y Medio Ambiente</w:t>
      </w:r>
      <w:r w:rsidR="00233A0E" w:rsidRPr="0070717E">
        <w:rPr>
          <w:rFonts w:ascii="Times New Roman" w:hAnsi="Times New Roman" w:cs="Times New Roman"/>
          <w:sz w:val="24"/>
          <w:szCs w:val="24"/>
        </w:rPr>
        <w:t>. Editorial Garceta.</w:t>
      </w:r>
      <w:r w:rsidR="00510366" w:rsidRPr="0070717E">
        <w:rPr>
          <w:rFonts w:ascii="Times New Roman" w:hAnsi="Times New Roman" w:cs="Times New Roman"/>
          <w:sz w:val="24"/>
          <w:szCs w:val="24"/>
        </w:rPr>
        <w:t xml:space="preserve"> 428 páginas.</w:t>
      </w:r>
    </w:p>
    <w:p w14:paraId="4C31197D" w14:textId="77777777" w:rsidR="0070717E" w:rsidRDefault="0070717E" w:rsidP="0070717E">
      <w:pPr>
        <w:jc w:val="both"/>
        <w:rPr>
          <w:rFonts w:ascii="Times New Roman" w:hAnsi="Times New Roman" w:cs="Times New Roman"/>
          <w:sz w:val="24"/>
          <w:szCs w:val="24"/>
        </w:rPr>
      </w:pPr>
      <w:r>
        <w:rPr>
          <w:rFonts w:ascii="Times New Roman" w:hAnsi="Times New Roman" w:cs="Times New Roman"/>
          <w:sz w:val="24"/>
          <w:szCs w:val="24"/>
        </w:rPr>
        <w:t xml:space="preserve">[4]. </w:t>
      </w:r>
      <w:bookmarkStart w:id="37" w:name="Referencia4"/>
      <w:bookmarkEnd w:id="37"/>
      <w:r w:rsidR="001B698E" w:rsidRPr="0070717E">
        <w:rPr>
          <w:rFonts w:ascii="Times New Roman" w:hAnsi="Times New Roman" w:cs="Times New Roman"/>
          <w:sz w:val="24"/>
          <w:szCs w:val="24"/>
        </w:rPr>
        <w:t xml:space="preserve">E. James (2020). </w:t>
      </w:r>
      <w:r w:rsidR="001B698E" w:rsidRPr="0070717E">
        <w:rPr>
          <w:rFonts w:ascii="Times New Roman" w:hAnsi="Times New Roman" w:cs="Times New Roman"/>
          <w:i/>
          <w:iCs/>
          <w:sz w:val="24"/>
          <w:szCs w:val="24"/>
        </w:rPr>
        <w:t>Kanban:</w:t>
      </w:r>
      <w:r w:rsidR="001B698E" w:rsidRPr="0070717E">
        <w:rPr>
          <w:rFonts w:ascii="Times New Roman" w:hAnsi="Times New Roman" w:cs="Times New Roman"/>
          <w:sz w:val="24"/>
          <w:szCs w:val="24"/>
        </w:rPr>
        <w:t xml:space="preserve"> </w:t>
      </w:r>
      <w:r w:rsidR="001B698E" w:rsidRPr="0070717E">
        <w:rPr>
          <w:rFonts w:ascii="Times New Roman" w:hAnsi="Times New Roman" w:cs="Times New Roman"/>
          <w:i/>
          <w:iCs/>
          <w:sz w:val="24"/>
          <w:szCs w:val="24"/>
        </w:rPr>
        <w:t>La guía definitiva de la metodología Kanban para el desarrollo de software ágil</w:t>
      </w:r>
      <w:r w:rsidR="001B698E" w:rsidRPr="0070717E">
        <w:rPr>
          <w:rFonts w:ascii="Times New Roman" w:hAnsi="Times New Roman" w:cs="Times New Roman"/>
          <w:sz w:val="24"/>
          <w:szCs w:val="24"/>
        </w:rPr>
        <w:t>. Editorial Bravex Publications</w:t>
      </w:r>
      <w:r w:rsidR="00510366" w:rsidRPr="0070717E">
        <w:rPr>
          <w:rFonts w:ascii="Times New Roman" w:hAnsi="Times New Roman" w:cs="Times New Roman"/>
          <w:sz w:val="24"/>
          <w:szCs w:val="24"/>
        </w:rPr>
        <w:t xml:space="preserve">. 74 páginas. </w:t>
      </w:r>
    </w:p>
    <w:p w14:paraId="3A50B382" w14:textId="77777777" w:rsidR="0070717E" w:rsidRDefault="0070717E" w:rsidP="0070717E">
      <w:pPr>
        <w:jc w:val="both"/>
        <w:rPr>
          <w:rFonts w:ascii="Times New Roman" w:hAnsi="Times New Roman" w:cs="Times New Roman"/>
          <w:sz w:val="24"/>
          <w:szCs w:val="24"/>
        </w:rPr>
      </w:pPr>
      <w:r>
        <w:rPr>
          <w:rFonts w:ascii="Times New Roman" w:hAnsi="Times New Roman" w:cs="Times New Roman"/>
          <w:sz w:val="24"/>
          <w:szCs w:val="24"/>
        </w:rPr>
        <w:t xml:space="preserve">[5]. </w:t>
      </w:r>
      <w:r w:rsidR="0011396E" w:rsidRPr="0070717E">
        <w:rPr>
          <w:rFonts w:ascii="Times New Roman" w:hAnsi="Times New Roman" w:cs="Times New Roman"/>
          <w:sz w:val="24"/>
          <w:szCs w:val="24"/>
        </w:rPr>
        <w:t xml:space="preserve">Juan Pablo, R. (2018). </w:t>
      </w:r>
      <w:r w:rsidR="0011396E" w:rsidRPr="0070717E">
        <w:rPr>
          <w:rFonts w:ascii="Times New Roman" w:hAnsi="Times New Roman" w:cs="Times New Roman"/>
          <w:i/>
          <w:iCs/>
          <w:sz w:val="24"/>
          <w:szCs w:val="24"/>
        </w:rPr>
        <w:t>Manual de operaciones de rampa general</w:t>
      </w:r>
      <w:r w:rsidR="0011396E" w:rsidRPr="0070717E">
        <w:rPr>
          <w:rFonts w:ascii="Times New Roman" w:hAnsi="Times New Roman" w:cs="Times New Roman"/>
          <w:sz w:val="24"/>
          <w:szCs w:val="24"/>
        </w:rPr>
        <w:t>. Edición 2018.</w:t>
      </w:r>
      <w:r w:rsidR="008B1CBB" w:rsidRPr="0070717E">
        <w:rPr>
          <w:rFonts w:ascii="Times New Roman" w:hAnsi="Times New Roman" w:cs="Times New Roman"/>
          <w:sz w:val="24"/>
          <w:szCs w:val="24"/>
        </w:rPr>
        <w:t xml:space="preserve"> 520 páginas. </w:t>
      </w:r>
    </w:p>
    <w:p w14:paraId="041041AA" w14:textId="77777777" w:rsidR="0070717E" w:rsidRDefault="0070717E" w:rsidP="0070717E">
      <w:pPr>
        <w:jc w:val="both"/>
        <w:rPr>
          <w:rFonts w:ascii="Times New Roman" w:hAnsi="Times New Roman" w:cs="Times New Roman"/>
          <w:sz w:val="24"/>
          <w:szCs w:val="24"/>
        </w:rPr>
      </w:pPr>
      <w:r>
        <w:rPr>
          <w:rFonts w:ascii="Times New Roman" w:hAnsi="Times New Roman" w:cs="Times New Roman"/>
          <w:sz w:val="24"/>
          <w:szCs w:val="24"/>
        </w:rPr>
        <w:t xml:space="preserve">[6]. </w:t>
      </w:r>
      <w:r w:rsidR="003D1700" w:rsidRPr="0070717E">
        <w:rPr>
          <w:rFonts w:ascii="Times New Roman" w:hAnsi="Times New Roman" w:cs="Times New Roman"/>
          <w:sz w:val="24"/>
          <w:szCs w:val="24"/>
          <w:lang w:val="en-US"/>
        </w:rPr>
        <w:t xml:space="preserve">A. Marc (2011). </w:t>
      </w:r>
      <w:r w:rsidR="003D1700" w:rsidRPr="0070717E">
        <w:rPr>
          <w:rFonts w:ascii="Times New Roman" w:hAnsi="Times New Roman" w:cs="Times New Roman"/>
          <w:i/>
          <w:iCs/>
          <w:sz w:val="24"/>
          <w:szCs w:val="24"/>
          <w:lang w:val="en-US"/>
        </w:rPr>
        <w:t>Why Software Is Eating The World</w:t>
      </w:r>
      <w:r w:rsidR="003D1700" w:rsidRPr="0070717E">
        <w:rPr>
          <w:rFonts w:ascii="Times New Roman" w:hAnsi="Times New Roman" w:cs="Times New Roman"/>
          <w:sz w:val="24"/>
          <w:szCs w:val="24"/>
          <w:lang w:val="en-US"/>
        </w:rPr>
        <w:t>. Publicado por: The Wall st</w:t>
      </w:r>
      <w:r w:rsidR="0084649D" w:rsidRPr="0070717E">
        <w:rPr>
          <w:rFonts w:ascii="Times New Roman" w:hAnsi="Times New Roman" w:cs="Times New Roman"/>
          <w:sz w:val="24"/>
          <w:szCs w:val="24"/>
          <w:lang w:val="en-US"/>
        </w:rPr>
        <w:t>ree</w:t>
      </w:r>
      <w:r w:rsidR="003D1700" w:rsidRPr="0070717E">
        <w:rPr>
          <w:rFonts w:ascii="Times New Roman" w:hAnsi="Times New Roman" w:cs="Times New Roman"/>
          <w:sz w:val="24"/>
          <w:szCs w:val="24"/>
          <w:lang w:val="en-US"/>
        </w:rPr>
        <w:t xml:space="preserve">t journal. </w:t>
      </w:r>
    </w:p>
    <w:p w14:paraId="5EB98EC1" w14:textId="77777777" w:rsidR="0070717E" w:rsidRDefault="0070717E" w:rsidP="0070717E">
      <w:pPr>
        <w:jc w:val="both"/>
        <w:rPr>
          <w:rFonts w:ascii="Times New Roman" w:hAnsi="Times New Roman" w:cs="Times New Roman"/>
          <w:sz w:val="24"/>
          <w:szCs w:val="24"/>
        </w:rPr>
      </w:pPr>
      <w:r>
        <w:rPr>
          <w:rFonts w:ascii="Times New Roman" w:hAnsi="Times New Roman" w:cs="Times New Roman"/>
          <w:sz w:val="24"/>
          <w:szCs w:val="24"/>
        </w:rPr>
        <w:t xml:space="preserve">[7]. </w:t>
      </w:r>
      <w:r w:rsidR="0084649D" w:rsidRPr="0070717E">
        <w:rPr>
          <w:rFonts w:ascii="Times New Roman" w:hAnsi="Times New Roman" w:cs="Times New Roman"/>
          <w:sz w:val="24"/>
          <w:szCs w:val="24"/>
          <w:lang w:val="en-US"/>
        </w:rPr>
        <w:t xml:space="preserve">D. Steve (2018). </w:t>
      </w:r>
      <w:r w:rsidR="0084649D" w:rsidRPr="0070717E">
        <w:rPr>
          <w:rFonts w:ascii="Times New Roman" w:hAnsi="Times New Roman" w:cs="Times New Roman"/>
          <w:i/>
          <w:iCs/>
          <w:sz w:val="24"/>
          <w:szCs w:val="24"/>
          <w:lang w:val="en-US"/>
        </w:rPr>
        <w:t>Why Agile Is Eating The World</w:t>
      </w:r>
      <w:r w:rsidR="0084649D" w:rsidRPr="0070717E">
        <w:rPr>
          <w:rFonts w:ascii="Times New Roman" w:hAnsi="Times New Roman" w:cs="Times New Roman"/>
          <w:sz w:val="24"/>
          <w:szCs w:val="24"/>
          <w:lang w:val="en-US"/>
        </w:rPr>
        <w:t xml:space="preserve">​​. </w:t>
      </w:r>
      <w:r w:rsidR="0084649D" w:rsidRPr="0070717E">
        <w:rPr>
          <w:rFonts w:ascii="Times New Roman" w:hAnsi="Times New Roman" w:cs="Times New Roman"/>
          <w:sz w:val="24"/>
          <w:szCs w:val="24"/>
        </w:rPr>
        <w:t xml:space="preserve">Publicado por: Forbes. </w:t>
      </w:r>
    </w:p>
    <w:p w14:paraId="5A473E21" w14:textId="77777777" w:rsidR="0070717E" w:rsidRDefault="0070717E" w:rsidP="0070717E">
      <w:pPr>
        <w:jc w:val="both"/>
        <w:rPr>
          <w:rFonts w:ascii="Times New Roman" w:hAnsi="Times New Roman" w:cs="Times New Roman"/>
          <w:sz w:val="24"/>
          <w:szCs w:val="24"/>
        </w:rPr>
      </w:pPr>
      <w:r>
        <w:rPr>
          <w:rFonts w:ascii="Times New Roman" w:hAnsi="Times New Roman" w:cs="Times New Roman"/>
          <w:sz w:val="24"/>
          <w:szCs w:val="24"/>
        </w:rPr>
        <w:t xml:space="preserve">[8]. </w:t>
      </w:r>
      <w:r w:rsidR="000819A6" w:rsidRPr="0070717E">
        <w:rPr>
          <w:rFonts w:ascii="Times New Roman" w:hAnsi="Times New Roman" w:cs="Times New Roman"/>
          <w:sz w:val="24"/>
          <w:szCs w:val="24"/>
        </w:rPr>
        <w:t xml:space="preserve">V. Abad y B. Cesibel (2019). </w:t>
      </w:r>
      <w:r w:rsidR="000819A6" w:rsidRPr="0070717E">
        <w:rPr>
          <w:rFonts w:ascii="Times New Roman" w:hAnsi="Times New Roman" w:cs="Times New Roman"/>
          <w:i/>
          <w:iCs/>
          <w:sz w:val="24"/>
          <w:szCs w:val="24"/>
        </w:rPr>
        <w:t>Automatización inteligente en la gestión de la comunicación</w:t>
      </w:r>
      <w:r w:rsidR="000819A6" w:rsidRPr="0070717E">
        <w:rPr>
          <w:rFonts w:ascii="Times New Roman" w:hAnsi="Times New Roman" w:cs="Times New Roman"/>
          <w:sz w:val="24"/>
          <w:szCs w:val="24"/>
        </w:rPr>
        <w:t xml:space="preserve">. Universidad de San </w:t>
      </w:r>
      <w:r w:rsidR="00101CCC" w:rsidRPr="0070717E">
        <w:rPr>
          <w:rFonts w:ascii="Times New Roman" w:hAnsi="Times New Roman" w:cs="Times New Roman"/>
          <w:sz w:val="24"/>
          <w:szCs w:val="24"/>
        </w:rPr>
        <w:t>P</w:t>
      </w:r>
      <w:r w:rsidR="000819A6" w:rsidRPr="0070717E">
        <w:rPr>
          <w:rFonts w:ascii="Times New Roman" w:hAnsi="Times New Roman" w:cs="Times New Roman"/>
          <w:sz w:val="24"/>
          <w:szCs w:val="24"/>
        </w:rPr>
        <w:t xml:space="preserve">ablo. </w:t>
      </w:r>
    </w:p>
    <w:p w14:paraId="3E457C9B" w14:textId="77777777" w:rsidR="0070717E" w:rsidRDefault="0070717E" w:rsidP="0070717E">
      <w:pPr>
        <w:jc w:val="both"/>
        <w:rPr>
          <w:rFonts w:ascii="Times New Roman" w:hAnsi="Times New Roman" w:cs="Times New Roman"/>
          <w:sz w:val="24"/>
          <w:szCs w:val="24"/>
        </w:rPr>
      </w:pPr>
      <w:r>
        <w:rPr>
          <w:rFonts w:ascii="Times New Roman" w:hAnsi="Times New Roman" w:cs="Times New Roman"/>
          <w:sz w:val="24"/>
          <w:szCs w:val="24"/>
        </w:rPr>
        <w:t xml:space="preserve">[9]. </w:t>
      </w:r>
      <w:bookmarkStart w:id="38" w:name="Referencia9"/>
      <w:bookmarkEnd w:id="38"/>
      <w:r w:rsidR="00B5345D" w:rsidRPr="0070717E">
        <w:rPr>
          <w:rFonts w:ascii="Times New Roman" w:hAnsi="Times New Roman" w:cs="Times New Roman"/>
          <w:sz w:val="24"/>
          <w:szCs w:val="24"/>
          <w:lang w:val="en-US"/>
        </w:rPr>
        <w:t xml:space="preserve">E. Patrick (2020). </w:t>
      </w:r>
      <w:r w:rsidR="00B5345D" w:rsidRPr="0070717E">
        <w:rPr>
          <w:rFonts w:ascii="Times New Roman" w:hAnsi="Times New Roman" w:cs="Times New Roman"/>
          <w:i/>
          <w:iCs/>
          <w:sz w:val="24"/>
          <w:szCs w:val="24"/>
          <w:lang w:val="en-US"/>
        </w:rPr>
        <w:t>Survival skills for airlines: what can we learn from Agile?</w:t>
      </w:r>
      <w:r w:rsidR="00B5345D" w:rsidRPr="0070717E">
        <w:rPr>
          <w:rFonts w:ascii="Times New Roman" w:hAnsi="Times New Roman" w:cs="Times New Roman"/>
          <w:sz w:val="24"/>
          <w:szCs w:val="24"/>
          <w:lang w:val="en-US"/>
        </w:rPr>
        <w:t xml:space="preserve"> </w:t>
      </w:r>
      <w:r w:rsidR="00B5345D" w:rsidRPr="0070717E">
        <w:rPr>
          <w:rFonts w:ascii="Times New Roman" w:hAnsi="Times New Roman" w:cs="Times New Roman"/>
          <w:sz w:val="24"/>
          <w:szCs w:val="24"/>
        </w:rPr>
        <w:t>Extraído de:</w:t>
      </w:r>
      <w:r w:rsidR="004A3C54" w:rsidRPr="0070717E">
        <w:rPr>
          <w:rFonts w:ascii="Times New Roman" w:hAnsi="Times New Roman" w:cs="Times New Roman"/>
          <w:sz w:val="24"/>
          <w:szCs w:val="24"/>
        </w:rPr>
        <w:t xml:space="preserve"> </w:t>
      </w:r>
      <w:hyperlink r:id="rId47" w:history="1">
        <w:r w:rsidR="004A3C54" w:rsidRPr="0070717E">
          <w:rPr>
            <w:rStyle w:val="Hipervnculo"/>
            <w:rFonts w:ascii="Times New Roman" w:hAnsi="Times New Roman" w:cs="Times New Roman"/>
            <w:sz w:val="24"/>
            <w:szCs w:val="24"/>
          </w:rPr>
          <w:t>https://www.linkedin.com/pulse/survival-skills-airlines-what-can-we-learn-from-agile-patrick-edmond/?articleId=6668245753376342016</w:t>
        </w:r>
      </w:hyperlink>
    </w:p>
    <w:p w14:paraId="1CEE2FF4" w14:textId="77777777" w:rsidR="0070717E" w:rsidRDefault="0070717E" w:rsidP="0070717E">
      <w:pPr>
        <w:jc w:val="both"/>
        <w:rPr>
          <w:rFonts w:ascii="Times New Roman" w:hAnsi="Times New Roman" w:cs="Times New Roman"/>
          <w:sz w:val="24"/>
          <w:szCs w:val="24"/>
        </w:rPr>
      </w:pPr>
      <w:r>
        <w:rPr>
          <w:rFonts w:ascii="Times New Roman" w:hAnsi="Times New Roman" w:cs="Times New Roman"/>
          <w:sz w:val="24"/>
          <w:szCs w:val="24"/>
        </w:rPr>
        <w:t>[10].</w:t>
      </w:r>
      <w:bookmarkStart w:id="39" w:name="Referencia10"/>
      <w:bookmarkEnd w:id="39"/>
      <w:r>
        <w:rPr>
          <w:rFonts w:ascii="Times New Roman" w:hAnsi="Times New Roman" w:cs="Times New Roman"/>
          <w:sz w:val="24"/>
          <w:szCs w:val="24"/>
        </w:rPr>
        <w:t xml:space="preserve"> </w:t>
      </w:r>
      <w:r w:rsidR="00FB4B24" w:rsidRPr="0070717E">
        <w:rPr>
          <w:rFonts w:ascii="Times New Roman" w:hAnsi="Times New Roman" w:cs="Times New Roman"/>
          <w:sz w:val="24"/>
          <w:szCs w:val="24"/>
        </w:rPr>
        <w:t xml:space="preserve">P. </w:t>
      </w:r>
      <w:r w:rsidR="00FB4B24" w:rsidRPr="0070717E">
        <w:rPr>
          <w:rFonts w:ascii="Times New Roman" w:hAnsi="Times New Roman" w:cs="Times New Roman"/>
          <w:sz w:val="24"/>
          <w:szCs w:val="24"/>
        </w:rPr>
        <w:t>Juliá</w:t>
      </w:r>
      <w:r w:rsidR="00FB4B24" w:rsidRPr="0070717E">
        <w:rPr>
          <w:rFonts w:ascii="Times New Roman" w:hAnsi="Times New Roman" w:cs="Times New Roman"/>
          <w:sz w:val="24"/>
          <w:szCs w:val="24"/>
        </w:rPr>
        <w:t xml:space="preserve">n </w:t>
      </w:r>
      <w:r w:rsidR="00FB4B24" w:rsidRPr="0070717E">
        <w:rPr>
          <w:rFonts w:ascii="Times New Roman" w:hAnsi="Times New Roman" w:cs="Times New Roman"/>
          <w:sz w:val="24"/>
          <w:szCs w:val="24"/>
        </w:rPr>
        <w:t xml:space="preserve">y </w:t>
      </w:r>
      <w:r w:rsidR="00E24516" w:rsidRPr="0070717E">
        <w:rPr>
          <w:rFonts w:ascii="Times New Roman" w:hAnsi="Times New Roman" w:cs="Times New Roman"/>
          <w:sz w:val="24"/>
          <w:szCs w:val="24"/>
        </w:rPr>
        <w:t xml:space="preserve">M. </w:t>
      </w:r>
      <w:r w:rsidR="00FB4B24" w:rsidRPr="0070717E">
        <w:rPr>
          <w:rFonts w:ascii="Times New Roman" w:hAnsi="Times New Roman" w:cs="Times New Roman"/>
          <w:sz w:val="24"/>
          <w:szCs w:val="24"/>
        </w:rPr>
        <w:t>María</w:t>
      </w:r>
      <w:r w:rsidR="00E24516" w:rsidRPr="0070717E">
        <w:rPr>
          <w:rFonts w:ascii="Times New Roman" w:hAnsi="Times New Roman" w:cs="Times New Roman"/>
          <w:sz w:val="24"/>
          <w:szCs w:val="24"/>
        </w:rPr>
        <w:t xml:space="preserve"> (2017). </w:t>
      </w:r>
      <w:r w:rsidR="00FB4B24" w:rsidRPr="0070717E">
        <w:rPr>
          <w:rFonts w:ascii="Times New Roman" w:hAnsi="Times New Roman" w:cs="Times New Roman"/>
          <w:sz w:val="24"/>
          <w:szCs w:val="24"/>
        </w:rPr>
        <w:t xml:space="preserve">Definición de automatización. Extraído de: </w:t>
      </w:r>
      <w:hyperlink r:id="rId48" w:history="1">
        <w:r w:rsidR="00FB4B24" w:rsidRPr="0070717E">
          <w:rPr>
            <w:rStyle w:val="Hipervnculo"/>
            <w:rFonts w:ascii="Times New Roman" w:hAnsi="Times New Roman" w:cs="Times New Roman"/>
            <w:sz w:val="24"/>
            <w:szCs w:val="24"/>
          </w:rPr>
          <w:t>https://definicion.de/automatizacion/</w:t>
        </w:r>
      </w:hyperlink>
      <w:r w:rsidR="00FB4B24" w:rsidRPr="0070717E">
        <w:rPr>
          <w:rFonts w:ascii="Times New Roman" w:hAnsi="Times New Roman" w:cs="Times New Roman"/>
          <w:sz w:val="24"/>
          <w:szCs w:val="24"/>
        </w:rPr>
        <w:t xml:space="preserve"> </w:t>
      </w:r>
    </w:p>
    <w:p w14:paraId="7D30B1F4" w14:textId="77777777" w:rsidR="0070717E" w:rsidRDefault="0070717E" w:rsidP="0070717E">
      <w:pPr>
        <w:jc w:val="both"/>
        <w:rPr>
          <w:rFonts w:ascii="Times New Roman" w:hAnsi="Times New Roman" w:cs="Times New Roman"/>
          <w:sz w:val="24"/>
          <w:szCs w:val="24"/>
        </w:rPr>
      </w:pPr>
      <w:r>
        <w:rPr>
          <w:rFonts w:ascii="Times New Roman" w:hAnsi="Times New Roman" w:cs="Times New Roman"/>
          <w:sz w:val="24"/>
          <w:szCs w:val="24"/>
        </w:rPr>
        <w:t xml:space="preserve">[11]. </w:t>
      </w:r>
      <w:bookmarkStart w:id="40" w:name="Referencia11"/>
      <w:bookmarkEnd w:id="40"/>
      <w:r w:rsidR="006C167B" w:rsidRPr="0070717E">
        <w:rPr>
          <w:rFonts w:ascii="Times New Roman" w:hAnsi="Times New Roman" w:cs="Times New Roman"/>
          <w:sz w:val="24"/>
          <w:szCs w:val="24"/>
        </w:rPr>
        <w:t>P Ponsa, A Granollers (2009)</w:t>
      </w:r>
      <w:r w:rsidR="00A62D45" w:rsidRPr="0070717E">
        <w:rPr>
          <w:rFonts w:ascii="Times New Roman" w:hAnsi="Times New Roman" w:cs="Times New Roman"/>
          <w:sz w:val="24"/>
          <w:szCs w:val="24"/>
        </w:rPr>
        <w:t>.</w:t>
      </w:r>
      <w:r w:rsidR="006C167B" w:rsidRPr="0070717E">
        <w:rPr>
          <w:rFonts w:ascii="Times New Roman" w:hAnsi="Times New Roman" w:cs="Times New Roman"/>
          <w:sz w:val="24"/>
          <w:szCs w:val="24"/>
        </w:rPr>
        <w:t xml:space="preserve"> </w:t>
      </w:r>
      <w:r w:rsidR="006C167B" w:rsidRPr="0070717E">
        <w:rPr>
          <w:rFonts w:ascii="Times New Roman" w:hAnsi="Times New Roman" w:cs="Times New Roman"/>
          <w:i/>
          <w:iCs/>
          <w:sz w:val="24"/>
          <w:szCs w:val="24"/>
        </w:rPr>
        <w:t>Diseño y automatización industrial</w:t>
      </w:r>
      <w:r w:rsidR="006C167B" w:rsidRPr="0070717E">
        <w:rPr>
          <w:rFonts w:ascii="Times New Roman" w:hAnsi="Times New Roman" w:cs="Times New Roman"/>
          <w:sz w:val="24"/>
          <w:szCs w:val="24"/>
        </w:rPr>
        <w:t xml:space="preserve">. Universidad politécnica de Cataluña. </w:t>
      </w:r>
    </w:p>
    <w:p w14:paraId="3872100C" w14:textId="77777777" w:rsidR="0070717E" w:rsidRDefault="0070717E" w:rsidP="0070717E">
      <w:pPr>
        <w:jc w:val="both"/>
        <w:rPr>
          <w:rFonts w:ascii="Times New Roman" w:hAnsi="Times New Roman" w:cs="Times New Roman"/>
          <w:sz w:val="24"/>
          <w:szCs w:val="24"/>
        </w:rPr>
      </w:pPr>
      <w:r>
        <w:rPr>
          <w:rFonts w:ascii="Times New Roman" w:hAnsi="Times New Roman" w:cs="Times New Roman"/>
          <w:sz w:val="24"/>
          <w:szCs w:val="24"/>
        </w:rPr>
        <w:t xml:space="preserve">[12]. </w:t>
      </w:r>
      <w:bookmarkStart w:id="41" w:name="Referencia12"/>
      <w:bookmarkEnd w:id="41"/>
      <w:r w:rsidR="00A62D45" w:rsidRPr="0070717E">
        <w:rPr>
          <w:rFonts w:ascii="Times New Roman" w:hAnsi="Times New Roman" w:cs="Times New Roman"/>
          <w:sz w:val="24"/>
          <w:szCs w:val="24"/>
        </w:rPr>
        <w:t xml:space="preserve">D. Lisandro (2017). </w:t>
      </w:r>
      <w:r w:rsidR="00A62D45" w:rsidRPr="0070717E">
        <w:rPr>
          <w:rFonts w:ascii="Times New Roman" w:hAnsi="Times New Roman" w:cs="Times New Roman"/>
          <w:i/>
          <w:iCs/>
          <w:sz w:val="24"/>
          <w:szCs w:val="24"/>
        </w:rPr>
        <w:t>Desarrollo de Aplicaciones Móviles Multiplataforma</w:t>
      </w:r>
      <w:r w:rsidR="00A62D45" w:rsidRPr="0070717E">
        <w:rPr>
          <w:rFonts w:ascii="Times New Roman" w:hAnsi="Times New Roman" w:cs="Times New Roman"/>
          <w:sz w:val="24"/>
          <w:szCs w:val="24"/>
        </w:rPr>
        <w:t>. Universidad Nacional de La Plata</w:t>
      </w:r>
    </w:p>
    <w:p w14:paraId="2D864A81" w14:textId="77777777" w:rsidR="0070717E" w:rsidRDefault="0070717E" w:rsidP="0070717E">
      <w:pPr>
        <w:jc w:val="both"/>
        <w:rPr>
          <w:rFonts w:ascii="Times New Roman" w:hAnsi="Times New Roman" w:cs="Times New Roman"/>
          <w:sz w:val="24"/>
          <w:szCs w:val="24"/>
        </w:rPr>
      </w:pPr>
      <w:r>
        <w:rPr>
          <w:rFonts w:ascii="Times New Roman" w:hAnsi="Times New Roman" w:cs="Times New Roman"/>
          <w:sz w:val="24"/>
          <w:szCs w:val="24"/>
        </w:rPr>
        <w:t xml:space="preserve">[13]. </w:t>
      </w:r>
      <w:bookmarkStart w:id="42" w:name="Referencia13"/>
      <w:bookmarkEnd w:id="42"/>
      <w:r w:rsidR="007B5E60" w:rsidRPr="0070717E">
        <w:rPr>
          <w:rFonts w:ascii="Times New Roman" w:hAnsi="Times New Roman" w:cs="Times New Roman"/>
          <w:sz w:val="24"/>
          <w:szCs w:val="24"/>
          <w:lang w:val="en-US"/>
        </w:rPr>
        <w:t xml:space="preserve">Microsoft (2021). </w:t>
      </w:r>
      <w:r w:rsidR="0040766E" w:rsidRPr="0070717E">
        <w:rPr>
          <w:rFonts w:ascii="Times New Roman" w:hAnsi="Times New Roman" w:cs="Times New Roman"/>
          <w:i/>
          <w:iCs/>
          <w:sz w:val="24"/>
          <w:szCs w:val="24"/>
          <w:lang w:val="en-US"/>
        </w:rPr>
        <w:t>What is Power Apps?</w:t>
      </w:r>
      <w:r w:rsidR="007B5E60" w:rsidRPr="0070717E">
        <w:rPr>
          <w:rFonts w:ascii="Times New Roman" w:hAnsi="Times New Roman" w:cs="Times New Roman"/>
          <w:sz w:val="24"/>
          <w:szCs w:val="24"/>
          <w:lang w:val="en-US"/>
        </w:rPr>
        <w:t xml:space="preserve"> </w:t>
      </w:r>
      <w:r w:rsidR="007B5E60" w:rsidRPr="0070717E">
        <w:rPr>
          <w:rFonts w:ascii="Times New Roman" w:hAnsi="Times New Roman" w:cs="Times New Roman"/>
          <w:sz w:val="24"/>
          <w:szCs w:val="24"/>
        </w:rPr>
        <w:t xml:space="preserve">Extraído de: </w:t>
      </w:r>
      <w:hyperlink r:id="rId49" w:history="1">
        <w:r w:rsidR="007B5E60" w:rsidRPr="0070717E">
          <w:rPr>
            <w:rStyle w:val="Hipervnculo"/>
            <w:rFonts w:ascii="Times New Roman" w:hAnsi="Times New Roman" w:cs="Times New Roman"/>
            <w:sz w:val="24"/>
            <w:szCs w:val="24"/>
          </w:rPr>
          <w:t>https://docs.microsoft.com/en-us/powerapps/powerapps-overview</w:t>
        </w:r>
      </w:hyperlink>
      <w:r w:rsidR="007B5E60" w:rsidRPr="0070717E">
        <w:rPr>
          <w:rFonts w:ascii="Times New Roman" w:hAnsi="Times New Roman" w:cs="Times New Roman"/>
          <w:sz w:val="24"/>
          <w:szCs w:val="24"/>
        </w:rPr>
        <w:t xml:space="preserve"> </w:t>
      </w:r>
    </w:p>
    <w:p w14:paraId="137C75B5" w14:textId="77777777" w:rsidR="0070717E" w:rsidRDefault="0070717E" w:rsidP="0070717E">
      <w:pPr>
        <w:jc w:val="both"/>
        <w:rPr>
          <w:rFonts w:ascii="Times New Roman" w:hAnsi="Times New Roman" w:cs="Times New Roman"/>
          <w:sz w:val="24"/>
          <w:szCs w:val="24"/>
        </w:rPr>
      </w:pPr>
      <w:r>
        <w:rPr>
          <w:rFonts w:ascii="Times New Roman" w:hAnsi="Times New Roman" w:cs="Times New Roman"/>
          <w:sz w:val="24"/>
          <w:szCs w:val="24"/>
        </w:rPr>
        <w:t xml:space="preserve">[14]. </w:t>
      </w:r>
      <w:bookmarkStart w:id="43" w:name="Referencia14"/>
      <w:bookmarkEnd w:id="43"/>
      <w:r w:rsidR="004A3C54" w:rsidRPr="0070717E">
        <w:rPr>
          <w:rFonts w:ascii="Times New Roman" w:hAnsi="Times New Roman" w:cs="Times New Roman"/>
          <w:sz w:val="24"/>
          <w:szCs w:val="24"/>
        </w:rPr>
        <w:t>Microsoft</w:t>
      </w:r>
      <w:r w:rsidR="006B2458" w:rsidRPr="0070717E">
        <w:rPr>
          <w:rFonts w:ascii="Times New Roman" w:hAnsi="Times New Roman" w:cs="Times New Roman"/>
          <w:sz w:val="24"/>
          <w:szCs w:val="24"/>
        </w:rPr>
        <w:t xml:space="preserve"> (2019). </w:t>
      </w:r>
      <w:r w:rsidR="006B2458" w:rsidRPr="0070717E">
        <w:rPr>
          <w:rFonts w:ascii="Times New Roman" w:hAnsi="Times New Roman" w:cs="Times New Roman"/>
          <w:i/>
          <w:iCs/>
          <w:sz w:val="24"/>
          <w:szCs w:val="24"/>
        </w:rPr>
        <w:t>¿Qué es SharePoint?</w:t>
      </w:r>
      <w:r w:rsidR="006B2458" w:rsidRPr="0070717E">
        <w:rPr>
          <w:rFonts w:ascii="Times New Roman" w:hAnsi="Times New Roman" w:cs="Times New Roman"/>
          <w:sz w:val="24"/>
          <w:szCs w:val="24"/>
        </w:rPr>
        <w:t xml:space="preserve"> Extraído de: </w:t>
      </w:r>
      <w:hyperlink r:id="rId50" w:history="1">
        <w:r w:rsidR="00772C37" w:rsidRPr="0070717E">
          <w:rPr>
            <w:rStyle w:val="Hipervnculo"/>
            <w:rFonts w:ascii="Times New Roman" w:hAnsi="Times New Roman" w:cs="Times New Roman"/>
            <w:sz w:val="24"/>
            <w:szCs w:val="24"/>
          </w:rPr>
          <w:t>https://support.microsoft.com/es-es/office/-qu%C3%A9-es-sharepoint-97b915e6-651b-43b2-827d-fb25777f446f</w:t>
        </w:r>
      </w:hyperlink>
      <w:r w:rsidR="006B2458" w:rsidRPr="0070717E">
        <w:rPr>
          <w:rFonts w:ascii="Times New Roman" w:hAnsi="Times New Roman" w:cs="Times New Roman"/>
          <w:sz w:val="24"/>
          <w:szCs w:val="24"/>
        </w:rPr>
        <w:t xml:space="preserve"> </w:t>
      </w:r>
    </w:p>
    <w:p w14:paraId="4782D56D" w14:textId="3F1B0D9F" w:rsidR="00E85250" w:rsidRDefault="0070717E" w:rsidP="0070717E">
      <w:pPr>
        <w:jc w:val="both"/>
        <w:rPr>
          <w:rFonts w:ascii="Times New Roman" w:hAnsi="Times New Roman" w:cs="Times New Roman"/>
          <w:sz w:val="24"/>
          <w:szCs w:val="24"/>
        </w:rPr>
      </w:pPr>
      <w:r w:rsidRPr="0070717E">
        <w:rPr>
          <w:rFonts w:ascii="Times New Roman" w:hAnsi="Times New Roman" w:cs="Times New Roman"/>
          <w:sz w:val="24"/>
          <w:szCs w:val="24"/>
          <w:lang w:val="en-US"/>
        </w:rPr>
        <w:t xml:space="preserve">[15]. </w:t>
      </w:r>
      <w:bookmarkStart w:id="44" w:name="Referencia15"/>
      <w:bookmarkEnd w:id="44"/>
      <w:r w:rsidR="00772C37" w:rsidRPr="0070717E">
        <w:rPr>
          <w:rFonts w:ascii="Times New Roman" w:hAnsi="Times New Roman" w:cs="Times New Roman"/>
          <w:sz w:val="24"/>
          <w:szCs w:val="24"/>
          <w:lang w:val="en-US"/>
        </w:rPr>
        <w:t xml:space="preserve">Power Apps Journey at Heathrow Airport (2021). </w:t>
      </w:r>
      <w:r w:rsidR="00772C37" w:rsidRPr="0070717E">
        <w:rPr>
          <w:rFonts w:ascii="Times New Roman" w:hAnsi="Times New Roman" w:cs="Times New Roman"/>
          <w:sz w:val="24"/>
          <w:szCs w:val="24"/>
        </w:rPr>
        <w:t>Extra</w:t>
      </w:r>
      <w:r w:rsidR="00C710D2" w:rsidRPr="0070717E">
        <w:rPr>
          <w:rFonts w:ascii="Times New Roman" w:hAnsi="Times New Roman" w:cs="Times New Roman"/>
          <w:sz w:val="24"/>
          <w:szCs w:val="24"/>
        </w:rPr>
        <w:t>í</w:t>
      </w:r>
      <w:r w:rsidR="00772C37" w:rsidRPr="0070717E">
        <w:rPr>
          <w:rFonts w:ascii="Times New Roman" w:hAnsi="Times New Roman" w:cs="Times New Roman"/>
          <w:sz w:val="24"/>
          <w:szCs w:val="24"/>
        </w:rPr>
        <w:t xml:space="preserve">do de: </w:t>
      </w:r>
      <w:hyperlink r:id="rId51" w:history="1">
        <w:r w:rsidR="00C710D2" w:rsidRPr="0070717E">
          <w:rPr>
            <w:rStyle w:val="Hipervnculo"/>
            <w:rFonts w:ascii="Times New Roman" w:hAnsi="Times New Roman" w:cs="Times New Roman"/>
            <w:sz w:val="24"/>
            <w:szCs w:val="24"/>
          </w:rPr>
          <w:t>https://www.withum.com/resources/power-apps-journey-at-heathrow-airport/</w:t>
        </w:r>
      </w:hyperlink>
      <w:r w:rsidR="00C710D2" w:rsidRPr="0070717E">
        <w:rPr>
          <w:rFonts w:ascii="Times New Roman" w:hAnsi="Times New Roman" w:cs="Times New Roman"/>
          <w:sz w:val="24"/>
          <w:szCs w:val="24"/>
        </w:rPr>
        <w:t xml:space="preserve"> </w:t>
      </w:r>
    </w:p>
    <w:p w14:paraId="0BE6609C" w14:textId="5F604E0C" w:rsidR="002F77A8" w:rsidRDefault="002F77A8" w:rsidP="0070717E">
      <w:pPr>
        <w:jc w:val="both"/>
        <w:rPr>
          <w:rFonts w:ascii="Times New Roman" w:hAnsi="Times New Roman" w:cs="Times New Roman"/>
          <w:sz w:val="24"/>
          <w:szCs w:val="24"/>
        </w:rPr>
      </w:pPr>
      <w:r w:rsidRPr="002F77A8">
        <w:rPr>
          <w:rFonts w:ascii="Times New Roman" w:hAnsi="Times New Roman" w:cs="Times New Roman"/>
          <w:sz w:val="24"/>
          <w:szCs w:val="24"/>
          <w:lang w:val="en-US"/>
        </w:rPr>
        <w:lastRenderedPageBreak/>
        <w:t xml:space="preserve">[16]. </w:t>
      </w:r>
      <w:bookmarkStart w:id="45" w:name="Referencia16"/>
      <w:bookmarkEnd w:id="45"/>
      <w:r w:rsidRPr="002F77A8">
        <w:rPr>
          <w:rFonts w:ascii="Times New Roman" w:hAnsi="Times New Roman" w:cs="Times New Roman"/>
          <w:sz w:val="24"/>
          <w:szCs w:val="24"/>
          <w:lang w:val="en-US"/>
        </w:rPr>
        <w:t xml:space="preserve">T. </w:t>
      </w:r>
      <w:r w:rsidRPr="002F77A8">
        <w:rPr>
          <w:rFonts w:ascii="Times New Roman" w:hAnsi="Times New Roman" w:cs="Times New Roman"/>
          <w:sz w:val="24"/>
          <w:szCs w:val="24"/>
          <w:lang w:val="en-US"/>
        </w:rPr>
        <w:t xml:space="preserve">Peter </w:t>
      </w:r>
      <w:r w:rsidRPr="002F77A8">
        <w:rPr>
          <w:rFonts w:ascii="Times New Roman" w:hAnsi="Times New Roman" w:cs="Times New Roman"/>
          <w:sz w:val="24"/>
          <w:szCs w:val="24"/>
          <w:lang w:val="en-US"/>
        </w:rPr>
        <w:t xml:space="preserve">(2008). </w:t>
      </w:r>
      <w:r w:rsidRPr="002F77A8">
        <w:rPr>
          <w:rFonts w:ascii="Times New Roman" w:hAnsi="Times New Roman" w:cs="Times New Roman"/>
          <w:sz w:val="24"/>
          <w:szCs w:val="24"/>
          <w:lang w:val="en-US"/>
        </w:rPr>
        <w:t xml:space="preserve">Age of Terror. </w:t>
      </w:r>
      <w:r w:rsidRPr="002F77A8">
        <w:rPr>
          <w:rFonts w:ascii="Times New Roman" w:hAnsi="Times New Roman" w:cs="Times New Roman"/>
          <w:sz w:val="24"/>
          <w:szCs w:val="24"/>
        </w:rPr>
        <w:t>Episodio 3</w:t>
      </w:r>
      <w:r>
        <w:rPr>
          <w:rFonts w:ascii="Times New Roman" w:hAnsi="Times New Roman" w:cs="Times New Roman"/>
          <w:sz w:val="24"/>
          <w:szCs w:val="24"/>
        </w:rPr>
        <w:t xml:space="preserve"> [Película]. BBC. </w:t>
      </w:r>
    </w:p>
    <w:p w14:paraId="0C9F0E42" w14:textId="71D76BB1" w:rsidR="002F77A8" w:rsidRDefault="002F77A8" w:rsidP="00863B0D">
      <w:pPr>
        <w:rPr>
          <w:rFonts w:ascii="Times New Roman" w:hAnsi="Times New Roman" w:cs="Times New Roman"/>
          <w:sz w:val="24"/>
          <w:szCs w:val="24"/>
        </w:rPr>
      </w:pPr>
      <w:r>
        <w:rPr>
          <w:rFonts w:ascii="Times New Roman" w:hAnsi="Times New Roman" w:cs="Times New Roman"/>
          <w:sz w:val="24"/>
          <w:szCs w:val="24"/>
        </w:rPr>
        <w:t>[17]</w:t>
      </w:r>
      <w:r w:rsidR="00863B0D">
        <w:rPr>
          <w:rFonts w:ascii="Times New Roman" w:hAnsi="Times New Roman" w:cs="Times New Roman"/>
          <w:sz w:val="24"/>
          <w:szCs w:val="24"/>
        </w:rPr>
        <w:t xml:space="preserve">. </w:t>
      </w:r>
      <w:bookmarkStart w:id="46" w:name="Referencia17"/>
      <w:bookmarkEnd w:id="46"/>
      <w:r w:rsidR="00863B0D">
        <w:rPr>
          <w:rFonts w:ascii="Times New Roman" w:hAnsi="Times New Roman" w:cs="Times New Roman"/>
          <w:sz w:val="24"/>
          <w:szCs w:val="24"/>
        </w:rPr>
        <w:t xml:space="preserve">P. Gabriela. </w:t>
      </w:r>
      <w:r w:rsidR="00863B0D" w:rsidRPr="00863B0D">
        <w:rPr>
          <w:rFonts w:ascii="Times New Roman" w:hAnsi="Times New Roman" w:cs="Times New Roman"/>
          <w:sz w:val="24"/>
          <w:szCs w:val="24"/>
        </w:rPr>
        <w:t>Así cambió nuestra vida: aeropuertos y aviones blindados</w:t>
      </w:r>
      <w:r w:rsidR="00863B0D">
        <w:rPr>
          <w:rFonts w:ascii="Times New Roman" w:hAnsi="Times New Roman" w:cs="Times New Roman"/>
          <w:sz w:val="24"/>
          <w:szCs w:val="24"/>
        </w:rPr>
        <w:t xml:space="preserve">. Extraído de: </w:t>
      </w:r>
      <w:hyperlink r:id="rId52" w:history="1">
        <w:r w:rsidR="00863B0D" w:rsidRPr="00B3273E">
          <w:rPr>
            <w:rStyle w:val="Hipervnculo"/>
            <w:rFonts w:ascii="Times New Roman" w:hAnsi="Times New Roman" w:cs="Times New Roman"/>
            <w:sz w:val="24"/>
            <w:szCs w:val="24"/>
          </w:rPr>
          <w:t>https://www.abc.es/internacional/abci-cambios-aeropuertos-aviones-enf-202109100051_reportaje.html?ref=https%3A%2F%2Fwww.google.com%2F</w:t>
        </w:r>
      </w:hyperlink>
      <w:r w:rsidR="00863B0D">
        <w:rPr>
          <w:rFonts w:ascii="Times New Roman" w:hAnsi="Times New Roman" w:cs="Times New Roman"/>
          <w:sz w:val="24"/>
          <w:szCs w:val="24"/>
        </w:rPr>
        <w:t xml:space="preserve"> </w:t>
      </w:r>
    </w:p>
    <w:p w14:paraId="704B6799" w14:textId="17D253FE" w:rsidR="007773D1" w:rsidRDefault="007773D1" w:rsidP="00863B0D">
      <w:pPr>
        <w:rPr>
          <w:rFonts w:ascii="Times New Roman" w:hAnsi="Times New Roman" w:cs="Times New Roman"/>
          <w:sz w:val="24"/>
          <w:szCs w:val="24"/>
        </w:rPr>
      </w:pPr>
    </w:p>
    <w:p w14:paraId="7AECF10A" w14:textId="6EE80E8E" w:rsidR="007773D1" w:rsidRDefault="007773D1" w:rsidP="00863B0D">
      <w:pPr>
        <w:rPr>
          <w:rFonts w:ascii="Times New Roman" w:hAnsi="Times New Roman" w:cs="Times New Roman"/>
          <w:sz w:val="24"/>
          <w:szCs w:val="24"/>
        </w:rPr>
      </w:pPr>
    </w:p>
    <w:p w14:paraId="57835C97" w14:textId="6583E232" w:rsidR="007773D1" w:rsidRDefault="007773D1" w:rsidP="00863B0D">
      <w:pPr>
        <w:rPr>
          <w:rFonts w:ascii="Times New Roman" w:hAnsi="Times New Roman" w:cs="Times New Roman"/>
          <w:sz w:val="24"/>
          <w:szCs w:val="24"/>
        </w:rPr>
      </w:pPr>
    </w:p>
    <w:p w14:paraId="0F899419" w14:textId="2C034732" w:rsidR="007773D1" w:rsidRDefault="007773D1" w:rsidP="00863B0D">
      <w:pPr>
        <w:rPr>
          <w:rFonts w:ascii="Times New Roman" w:hAnsi="Times New Roman" w:cs="Times New Roman"/>
          <w:sz w:val="24"/>
          <w:szCs w:val="24"/>
        </w:rPr>
      </w:pPr>
    </w:p>
    <w:p w14:paraId="14CF00EA" w14:textId="6462C9E0" w:rsidR="007773D1" w:rsidRDefault="007773D1" w:rsidP="00863B0D">
      <w:pPr>
        <w:rPr>
          <w:rFonts w:ascii="Times New Roman" w:hAnsi="Times New Roman" w:cs="Times New Roman"/>
          <w:sz w:val="24"/>
          <w:szCs w:val="24"/>
        </w:rPr>
      </w:pPr>
    </w:p>
    <w:p w14:paraId="3CE79168" w14:textId="1AC2265D" w:rsidR="007773D1" w:rsidRDefault="007773D1" w:rsidP="00863B0D">
      <w:pPr>
        <w:rPr>
          <w:rFonts w:ascii="Times New Roman" w:hAnsi="Times New Roman" w:cs="Times New Roman"/>
          <w:sz w:val="24"/>
          <w:szCs w:val="24"/>
        </w:rPr>
      </w:pPr>
    </w:p>
    <w:p w14:paraId="254680A0" w14:textId="1CC12E81" w:rsidR="007773D1" w:rsidRDefault="007773D1" w:rsidP="00863B0D">
      <w:pPr>
        <w:rPr>
          <w:rFonts w:ascii="Times New Roman" w:hAnsi="Times New Roman" w:cs="Times New Roman"/>
          <w:sz w:val="24"/>
          <w:szCs w:val="24"/>
        </w:rPr>
      </w:pPr>
    </w:p>
    <w:p w14:paraId="3A21BD11" w14:textId="3B5F037A" w:rsidR="007773D1" w:rsidRDefault="007773D1" w:rsidP="00863B0D">
      <w:pPr>
        <w:rPr>
          <w:rFonts w:ascii="Times New Roman" w:hAnsi="Times New Roman" w:cs="Times New Roman"/>
          <w:sz w:val="24"/>
          <w:szCs w:val="24"/>
        </w:rPr>
      </w:pPr>
    </w:p>
    <w:p w14:paraId="4715320B" w14:textId="132D97DB" w:rsidR="007773D1" w:rsidRDefault="007773D1" w:rsidP="00863B0D">
      <w:pPr>
        <w:rPr>
          <w:rFonts w:ascii="Times New Roman" w:hAnsi="Times New Roman" w:cs="Times New Roman"/>
          <w:sz w:val="24"/>
          <w:szCs w:val="24"/>
        </w:rPr>
      </w:pPr>
    </w:p>
    <w:p w14:paraId="57276773" w14:textId="1DB89E24" w:rsidR="007773D1" w:rsidRDefault="007773D1" w:rsidP="00863B0D">
      <w:pPr>
        <w:rPr>
          <w:rFonts w:ascii="Times New Roman" w:hAnsi="Times New Roman" w:cs="Times New Roman"/>
          <w:sz w:val="24"/>
          <w:szCs w:val="24"/>
        </w:rPr>
      </w:pPr>
    </w:p>
    <w:p w14:paraId="4E978C1E" w14:textId="26E727DA" w:rsidR="007773D1" w:rsidRDefault="007773D1" w:rsidP="00863B0D">
      <w:pPr>
        <w:rPr>
          <w:rFonts w:ascii="Times New Roman" w:hAnsi="Times New Roman" w:cs="Times New Roman"/>
          <w:sz w:val="24"/>
          <w:szCs w:val="24"/>
        </w:rPr>
      </w:pPr>
    </w:p>
    <w:p w14:paraId="0CF09E94" w14:textId="06005914" w:rsidR="007773D1" w:rsidRDefault="007773D1" w:rsidP="00863B0D">
      <w:pPr>
        <w:rPr>
          <w:rFonts w:ascii="Times New Roman" w:hAnsi="Times New Roman" w:cs="Times New Roman"/>
          <w:sz w:val="24"/>
          <w:szCs w:val="24"/>
        </w:rPr>
      </w:pPr>
    </w:p>
    <w:p w14:paraId="5666086A" w14:textId="235DB489" w:rsidR="007773D1" w:rsidRDefault="007773D1" w:rsidP="00863B0D">
      <w:pPr>
        <w:rPr>
          <w:rFonts w:ascii="Times New Roman" w:hAnsi="Times New Roman" w:cs="Times New Roman"/>
          <w:sz w:val="24"/>
          <w:szCs w:val="24"/>
        </w:rPr>
      </w:pPr>
    </w:p>
    <w:p w14:paraId="5CE3A011" w14:textId="2380A423" w:rsidR="007773D1" w:rsidRDefault="007773D1" w:rsidP="00863B0D">
      <w:pPr>
        <w:rPr>
          <w:rFonts w:ascii="Times New Roman" w:hAnsi="Times New Roman" w:cs="Times New Roman"/>
          <w:sz w:val="24"/>
          <w:szCs w:val="24"/>
        </w:rPr>
      </w:pPr>
    </w:p>
    <w:p w14:paraId="1925A523" w14:textId="543D020F" w:rsidR="007773D1" w:rsidRDefault="007773D1" w:rsidP="00863B0D">
      <w:pPr>
        <w:rPr>
          <w:rFonts w:ascii="Times New Roman" w:hAnsi="Times New Roman" w:cs="Times New Roman"/>
          <w:sz w:val="24"/>
          <w:szCs w:val="24"/>
        </w:rPr>
      </w:pPr>
    </w:p>
    <w:p w14:paraId="4384EB31" w14:textId="5D3F864C" w:rsidR="007773D1" w:rsidRDefault="007773D1" w:rsidP="00863B0D">
      <w:pPr>
        <w:rPr>
          <w:rFonts w:ascii="Times New Roman" w:hAnsi="Times New Roman" w:cs="Times New Roman"/>
          <w:sz w:val="24"/>
          <w:szCs w:val="24"/>
        </w:rPr>
      </w:pPr>
    </w:p>
    <w:p w14:paraId="69100718" w14:textId="26ED1CBB" w:rsidR="007773D1" w:rsidRDefault="007773D1" w:rsidP="00863B0D">
      <w:pPr>
        <w:rPr>
          <w:rFonts w:ascii="Times New Roman" w:hAnsi="Times New Roman" w:cs="Times New Roman"/>
          <w:sz w:val="24"/>
          <w:szCs w:val="24"/>
        </w:rPr>
      </w:pPr>
    </w:p>
    <w:p w14:paraId="7173F2D2" w14:textId="083747AC" w:rsidR="007773D1" w:rsidRDefault="007773D1" w:rsidP="00863B0D">
      <w:pPr>
        <w:rPr>
          <w:rFonts w:ascii="Times New Roman" w:hAnsi="Times New Roman" w:cs="Times New Roman"/>
          <w:sz w:val="24"/>
          <w:szCs w:val="24"/>
        </w:rPr>
      </w:pPr>
    </w:p>
    <w:p w14:paraId="4BC53BD2" w14:textId="6894B2D1" w:rsidR="007773D1" w:rsidRDefault="007773D1" w:rsidP="00863B0D">
      <w:pPr>
        <w:rPr>
          <w:rFonts w:ascii="Times New Roman" w:hAnsi="Times New Roman" w:cs="Times New Roman"/>
          <w:sz w:val="24"/>
          <w:szCs w:val="24"/>
        </w:rPr>
      </w:pPr>
    </w:p>
    <w:p w14:paraId="2B9CD95D" w14:textId="3B4B8BAB" w:rsidR="007773D1" w:rsidRDefault="007773D1" w:rsidP="00863B0D">
      <w:pPr>
        <w:rPr>
          <w:rFonts w:ascii="Times New Roman" w:hAnsi="Times New Roman" w:cs="Times New Roman"/>
          <w:sz w:val="24"/>
          <w:szCs w:val="24"/>
        </w:rPr>
      </w:pPr>
    </w:p>
    <w:p w14:paraId="0E09116E" w14:textId="0CEE56F8" w:rsidR="007773D1" w:rsidRDefault="007773D1" w:rsidP="00863B0D">
      <w:pPr>
        <w:rPr>
          <w:rFonts w:ascii="Times New Roman" w:hAnsi="Times New Roman" w:cs="Times New Roman"/>
          <w:sz w:val="24"/>
          <w:szCs w:val="24"/>
        </w:rPr>
      </w:pPr>
    </w:p>
    <w:p w14:paraId="2E8B2FCD" w14:textId="77777777" w:rsidR="007773D1" w:rsidRPr="00762138" w:rsidRDefault="007773D1" w:rsidP="00863B0D">
      <w:pPr>
        <w:rPr>
          <w:rFonts w:ascii="Times New Roman" w:hAnsi="Times New Roman" w:cs="Times New Roman"/>
          <w:sz w:val="24"/>
          <w:szCs w:val="24"/>
        </w:rPr>
      </w:pPr>
    </w:p>
    <w:p w14:paraId="633BBCC5" w14:textId="0A010E3E" w:rsidR="00C27D2C" w:rsidRDefault="00C27D2C" w:rsidP="00FA2E2C">
      <w:pPr>
        <w:pStyle w:val="Prrafodelista"/>
        <w:numPr>
          <w:ilvl w:val="0"/>
          <w:numId w:val="36"/>
        </w:numPr>
        <w:jc w:val="center"/>
        <w:rPr>
          <w:rFonts w:ascii="Times New Roman" w:hAnsi="Times New Roman" w:cs="Times New Roman"/>
          <w:b/>
          <w:bCs/>
          <w:sz w:val="32"/>
          <w:szCs w:val="32"/>
        </w:rPr>
      </w:pPr>
      <w:r w:rsidRPr="00925A58">
        <w:rPr>
          <w:rFonts w:ascii="Times New Roman" w:hAnsi="Times New Roman" w:cs="Times New Roman"/>
          <w:b/>
          <w:bCs/>
          <w:sz w:val="32"/>
          <w:szCs w:val="32"/>
        </w:rPr>
        <w:lastRenderedPageBreak/>
        <w:t>GLOSARIO</w:t>
      </w:r>
    </w:p>
    <w:p w14:paraId="658C0F20" w14:textId="77777777" w:rsidR="00A64150" w:rsidRDefault="00A64150" w:rsidP="00A64150">
      <w:pPr>
        <w:pStyle w:val="Prrafodelista"/>
        <w:ind w:left="1080"/>
        <w:rPr>
          <w:rFonts w:ascii="Times New Roman" w:hAnsi="Times New Roman" w:cs="Times New Roman"/>
          <w:b/>
          <w:bCs/>
          <w:sz w:val="32"/>
          <w:szCs w:val="32"/>
        </w:rPr>
      </w:pPr>
    </w:p>
    <w:p w14:paraId="58474536" w14:textId="6DF9BBFD" w:rsidR="001B542F" w:rsidRDefault="00E577DC" w:rsidP="00EB6256">
      <w:pPr>
        <w:pStyle w:val="Prrafodelista"/>
        <w:numPr>
          <w:ilvl w:val="0"/>
          <w:numId w:val="43"/>
        </w:numPr>
        <w:jc w:val="both"/>
        <w:rPr>
          <w:rFonts w:ascii="Times New Roman" w:hAnsi="Times New Roman" w:cs="Times New Roman"/>
          <w:sz w:val="24"/>
          <w:szCs w:val="24"/>
        </w:rPr>
      </w:pPr>
      <w:r>
        <w:rPr>
          <w:rFonts w:ascii="Times New Roman" w:hAnsi="Times New Roman" w:cs="Times New Roman"/>
          <w:b/>
          <w:bCs/>
          <w:sz w:val="24"/>
          <w:szCs w:val="24"/>
        </w:rPr>
        <w:t xml:space="preserve">Automatización: </w:t>
      </w:r>
      <w:r w:rsidRPr="00E577DC">
        <w:rPr>
          <w:rFonts w:ascii="Times New Roman" w:hAnsi="Times New Roman" w:cs="Times New Roman"/>
          <w:sz w:val="24"/>
          <w:szCs w:val="24"/>
        </w:rPr>
        <w:t>Aplicación de máquinas o de procedimientos automáticos en la realización de un proceso o en una industria.</w:t>
      </w:r>
      <w:r>
        <w:rPr>
          <w:rFonts w:ascii="Times New Roman" w:hAnsi="Times New Roman" w:cs="Times New Roman"/>
          <w:sz w:val="24"/>
          <w:szCs w:val="24"/>
        </w:rPr>
        <w:t xml:space="preserve"> Extraído de Oxford. </w:t>
      </w:r>
    </w:p>
    <w:p w14:paraId="20ADD944" w14:textId="77777777" w:rsidR="00EB6256" w:rsidRDefault="00EB6256" w:rsidP="00EB6256">
      <w:pPr>
        <w:pStyle w:val="Prrafodelista"/>
        <w:ind w:left="1800"/>
        <w:jc w:val="both"/>
        <w:rPr>
          <w:rFonts w:ascii="Times New Roman" w:hAnsi="Times New Roman" w:cs="Times New Roman"/>
          <w:sz w:val="24"/>
          <w:szCs w:val="24"/>
        </w:rPr>
      </w:pPr>
    </w:p>
    <w:p w14:paraId="1FE5EE16" w14:textId="7052B93A" w:rsidR="00EB6256" w:rsidRPr="00EB6256" w:rsidRDefault="00033A48" w:rsidP="00EB6256">
      <w:pPr>
        <w:pStyle w:val="Prrafodelista"/>
        <w:numPr>
          <w:ilvl w:val="0"/>
          <w:numId w:val="43"/>
        </w:numPr>
        <w:jc w:val="both"/>
        <w:rPr>
          <w:rFonts w:ascii="Times New Roman" w:hAnsi="Times New Roman" w:cs="Times New Roman"/>
          <w:sz w:val="24"/>
          <w:szCs w:val="24"/>
        </w:rPr>
      </w:pPr>
      <w:r>
        <w:rPr>
          <w:rFonts w:ascii="Times New Roman" w:hAnsi="Times New Roman" w:cs="Times New Roman"/>
          <w:b/>
          <w:bCs/>
          <w:sz w:val="24"/>
          <w:szCs w:val="24"/>
        </w:rPr>
        <w:t>CSS:</w:t>
      </w:r>
      <w:r>
        <w:rPr>
          <w:rFonts w:ascii="Times New Roman" w:hAnsi="Times New Roman" w:cs="Times New Roman"/>
          <w:sz w:val="24"/>
          <w:szCs w:val="24"/>
        </w:rPr>
        <w:t xml:space="preserve"> </w:t>
      </w:r>
      <w:r w:rsidR="00EB6256">
        <w:rPr>
          <w:rFonts w:ascii="Times New Roman" w:hAnsi="Times New Roman" w:cs="Times New Roman"/>
          <w:sz w:val="24"/>
          <w:szCs w:val="24"/>
        </w:rPr>
        <w:t xml:space="preserve">Abreviatura para </w:t>
      </w:r>
      <w:r w:rsidR="00EB6256" w:rsidRPr="00EB6256">
        <w:rPr>
          <w:rFonts w:ascii="Times New Roman" w:hAnsi="Times New Roman" w:cs="Times New Roman"/>
          <w:sz w:val="24"/>
          <w:szCs w:val="24"/>
        </w:rPr>
        <w:t>Cascading Style Sheets</w:t>
      </w:r>
      <w:r w:rsidR="00EB6256">
        <w:rPr>
          <w:rFonts w:ascii="Times New Roman" w:hAnsi="Times New Roman" w:cs="Times New Roman"/>
          <w:sz w:val="24"/>
          <w:szCs w:val="24"/>
        </w:rPr>
        <w:t xml:space="preserve"> (</w:t>
      </w:r>
      <w:r w:rsidR="00EB6256" w:rsidRPr="00EB6256">
        <w:rPr>
          <w:rFonts w:ascii="Times New Roman" w:hAnsi="Times New Roman" w:cs="Times New Roman"/>
          <w:sz w:val="24"/>
          <w:szCs w:val="24"/>
        </w:rPr>
        <w:t>Hojas de estilo en cascada</w:t>
      </w:r>
      <w:r w:rsidR="00EB6256">
        <w:rPr>
          <w:rFonts w:ascii="Times New Roman" w:hAnsi="Times New Roman" w:cs="Times New Roman"/>
          <w:sz w:val="24"/>
          <w:szCs w:val="24"/>
        </w:rPr>
        <w:t xml:space="preserve">) </w:t>
      </w:r>
      <w:r w:rsidR="00EB6256" w:rsidRPr="00EB6256">
        <w:rPr>
          <w:rFonts w:ascii="Times New Roman" w:hAnsi="Times New Roman" w:cs="Times New Roman"/>
          <w:sz w:val="24"/>
          <w:szCs w:val="24"/>
        </w:rPr>
        <w:t>es un lenguaje de diseño gráfico para definir y crear la presentación de un documento estructurado escrito en un lenguaje de marcado.2​ Es muy usado para establecer el diseño visual de los documentos web, e interfaces de usuario escritas en HTML o XHTML; el lenguaje puede ser aplicado a cualquier documento XML, incluyendo XHTML, SVG, XUL, RSS, etcétera.</w:t>
      </w:r>
    </w:p>
    <w:p w14:paraId="7F41F1CB" w14:textId="77777777" w:rsidR="00EB6256" w:rsidRPr="00EB6256" w:rsidRDefault="00EB6256" w:rsidP="00EB6256">
      <w:pPr>
        <w:pStyle w:val="Prrafodelista"/>
        <w:ind w:left="1800"/>
        <w:jc w:val="both"/>
        <w:rPr>
          <w:rFonts w:ascii="Times New Roman" w:hAnsi="Times New Roman" w:cs="Times New Roman"/>
          <w:sz w:val="24"/>
          <w:szCs w:val="24"/>
        </w:rPr>
      </w:pPr>
    </w:p>
    <w:p w14:paraId="102BEA0D" w14:textId="0B69A219" w:rsidR="00EB6256" w:rsidRPr="00EB6256" w:rsidRDefault="00033A48" w:rsidP="00EB6256">
      <w:pPr>
        <w:pStyle w:val="Prrafodelista"/>
        <w:numPr>
          <w:ilvl w:val="0"/>
          <w:numId w:val="43"/>
        </w:numPr>
        <w:jc w:val="both"/>
        <w:rPr>
          <w:rFonts w:ascii="Times New Roman" w:hAnsi="Times New Roman" w:cs="Times New Roman"/>
          <w:sz w:val="24"/>
          <w:szCs w:val="24"/>
        </w:rPr>
      </w:pPr>
      <w:r>
        <w:rPr>
          <w:rFonts w:ascii="Times New Roman" w:hAnsi="Times New Roman" w:cs="Times New Roman"/>
          <w:b/>
          <w:bCs/>
          <w:sz w:val="24"/>
          <w:szCs w:val="24"/>
        </w:rPr>
        <w:t>HTML:</w:t>
      </w:r>
      <w:r>
        <w:rPr>
          <w:rFonts w:ascii="Times New Roman" w:hAnsi="Times New Roman" w:cs="Times New Roman"/>
          <w:sz w:val="24"/>
          <w:szCs w:val="24"/>
        </w:rPr>
        <w:t xml:space="preserve"> Abreviatura para </w:t>
      </w:r>
      <w:r w:rsidRPr="00033A48">
        <w:rPr>
          <w:rFonts w:ascii="Times New Roman" w:hAnsi="Times New Roman" w:cs="Times New Roman"/>
          <w:sz w:val="24"/>
          <w:szCs w:val="24"/>
        </w:rPr>
        <w:t>HyperText Markup Language</w:t>
      </w:r>
      <w:r>
        <w:rPr>
          <w:rFonts w:ascii="Times New Roman" w:hAnsi="Times New Roman" w:cs="Times New Roman"/>
          <w:sz w:val="24"/>
          <w:szCs w:val="24"/>
        </w:rPr>
        <w:t>. (</w:t>
      </w:r>
      <w:r w:rsidRPr="00033A48">
        <w:rPr>
          <w:rFonts w:ascii="Times New Roman" w:hAnsi="Times New Roman" w:cs="Times New Roman"/>
          <w:sz w:val="24"/>
          <w:szCs w:val="24"/>
        </w:rPr>
        <w:t>lenguaje de etiquetas de hipertexto</w:t>
      </w:r>
      <w:r>
        <w:rPr>
          <w:rFonts w:ascii="Times New Roman" w:hAnsi="Times New Roman" w:cs="Times New Roman"/>
          <w:sz w:val="24"/>
          <w:szCs w:val="24"/>
        </w:rPr>
        <w:t>)</w:t>
      </w:r>
      <w:r w:rsidRPr="00033A48">
        <w:rPr>
          <w:rFonts w:ascii="Times New Roman" w:hAnsi="Times New Roman" w:cs="Times New Roman"/>
          <w:sz w:val="24"/>
          <w:szCs w:val="24"/>
        </w:rPr>
        <w:t xml:space="preserve"> Lenguaje empleado para la elaboración de páginas web, que define una estructura básica y un código (denominado código HTML) para la plasmación del contenido de una página web, texto, imágenes o vídeos, entre otros. Es un estándar a cargo del W3C.</w:t>
      </w:r>
      <w:r>
        <w:rPr>
          <w:rFonts w:ascii="Times New Roman" w:hAnsi="Times New Roman" w:cs="Times New Roman"/>
          <w:sz w:val="24"/>
          <w:szCs w:val="24"/>
        </w:rPr>
        <w:t xml:space="preserve"> Extraído de rae. </w:t>
      </w:r>
    </w:p>
    <w:p w14:paraId="742024AD" w14:textId="77777777" w:rsidR="00EB6256" w:rsidRDefault="00EB6256" w:rsidP="00EB6256">
      <w:pPr>
        <w:pStyle w:val="Prrafodelista"/>
        <w:ind w:left="1800"/>
        <w:jc w:val="both"/>
        <w:rPr>
          <w:rFonts w:ascii="Times New Roman" w:hAnsi="Times New Roman" w:cs="Times New Roman"/>
          <w:sz w:val="24"/>
          <w:szCs w:val="24"/>
        </w:rPr>
      </w:pPr>
    </w:p>
    <w:p w14:paraId="417E1DE0" w14:textId="05EBBE2C" w:rsidR="00EB6256" w:rsidRPr="00EB6256" w:rsidRDefault="00A64150" w:rsidP="00EB6256">
      <w:pPr>
        <w:pStyle w:val="Prrafodelista"/>
        <w:numPr>
          <w:ilvl w:val="0"/>
          <w:numId w:val="43"/>
        </w:numPr>
        <w:jc w:val="both"/>
        <w:rPr>
          <w:rFonts w:ascii="Times New Roman" w:hAnsi="Times New Roman" w:cs="Times New Roman"/>
          <w:sz w:val="24"/>
          <w:szCs w:val="24"/>
        </w:rPr>
      </w:pPr>
      <w:r>
        <w:rPr>
          <w:rFonts w:ascii="Times New Roman" w:hAnsi="Times New Roman" w:cs="Times New Roman"/>
          <w:b/>
          <w:bCs/>
          <w:sz w:val="24"/>
          <w:szCs w:val="24"/>
        </w:rPr>
        <w:t>Microsoft:</w:t>
      </w:r>
      <w:r>
        <w:rPr>
          <w:rFonts w:ascii="Times New Roman" w:hAnsi="Times New Roman" w:cs="Times New Roman"/>
          <w:sz w:val="24"/>
          <w:szCs w:val="24"/>
        </w:rPr>
        <w:t xml:space="preserve"> E</w:t>
      </w:r>
      <w:r w:rsidRPr="00A64150">
        <w:rPr>
          <w:rFonts w:ascii="Times New Roman" w:hAnsi="Times New Roman" w:cs="Times New Roman"/>
          <w:sz w:val="24"/>
          <w:szCs w:val="24"/>
        </w:rPr>
        <w:t>s una compañía tecnológica multinacional</w:t>
      </w:r>
      <w:r w:rsidR="00033A48">
        <w:rPr>
          <w:rFonts w:ascii="Times New Roman" w:hAnsi="Times New Roman" w:cs="Times New Roman"/>
          <w:sz w:val="24"/>
          <w:szCs w:val="24"/>
        </w:rPr>
        <w:t xml:space="preserve">. </w:t>
      </w:r>
      <w:r w:rsidR="00033A48" w:rsidRPr="00033A48">
        <w:rPr>
          <w:rFonts w:ascii="Times New Roman" w:hAnsi="Times New Roman" w:cs="Times New Roman"/>
          <w:sz w:val="24"/>
          <w:szCs w:val="24"/>
        </w:rPr>
        <w:t>Microsoft es el acrónimo de microcomputer y software.</w:t>
      </w:r>
    </w:p>
    <w:p w14:paraId="32A00F77" w14:textId="77777777" w:rsidR="00EB6256" w:rsidRDefault="00EB6256" w:rsidP="00EB6256">
      <w:pPr>
        <w:pStyle w:val="Prrafodelista"/>
        <w:ind w:left="1800"/>
        <w:jc w:val="both"/>
        <w:rPr>
          <w:rFonts w:ascii="Times New Roman" w:hAnsi="Times New Roman" w:cs="Times New Roman"/>
          <w:sz w:val="24"/>
          <w:szCs w:val="24"/>
        </w:rPr>
      </w:pPr>
    </w:p>
    <w:p w14:paraId="30A9CA74" w14:textId="45F0DABD" w:rsidR="00EB6256" w:rsidRPr="00EB6256" w:rsidRDefault="00E577DC" w:rsidP="00EB6256">
      <w:pPr>
        <w:pStyle w:val="Prrafodelista"/>
        <w:numPr>
          <w:ilvl w:val="0"/>
          <w:numId w:val="43"/>
        </w:numPr>
        <w:jc w:val="both"/>
        <w:rPr>
          <w:rFonts w:ascii="Times New Roman" w:hAnsi="Times New Roman" w:cs="Times New Roman"/>
          <w:sz w:val="24"/>
          <w:szCs w:val="24"/>
        </w:rPr>
      </w:pPr>
      <w:r>
        <w:rPr>
          <w:rFonts w:ascii="Times New Roman" w:hAnsi="Times New Roman" w:cs="Times New Roman"/>
          <w:b/>
          <w:bCs/>
          <w:sz w:val="24"/>
          <w:szCs w:val="24"/>
        </w:rPr>
        <w:t>Kanban:</w:t>
      </w:r>
      <w:r>
        <w:rPr>
          <w:rFonts w:ascii="Times New Roman" w:hAnsi="Times New Roman" w:cs="Times New Roman"/>
          <w:sz w:val="24"/>
          <w:szCs w:val="24"/>
        </w:rPr>
        <w:t xml:space="preserve"> </w:t>
      </w:r>
      <w:r w:rsidRPr="00E577DC">
        <w:rPr>
          <w:rFonts w:ascii="Times New Roman" w:hAnsi="Times New Roman" w:cs="Times New Roman"/>
          <w:sz w:val="24"/>
          <w:szCs w:val="24"/>
        </w:rPr>
        <w:t>Kanban es un método para gestionar el trabajo que surgió en Toyota Production System (TPS).</w:t>
      </w:r>
      <w:r>
        <w:rPr>
          <w:rFonts w:ascii="Times New Roman" w:hAnsi="Times New Roman" w:cs="Times New Roman"/>
          <w:sz w:val="24"/>
          <w:szCs w:val="24"/>
        </w:rPr>
        <w:t xml:space="preserve"> </w:t>
      </w:r>
    </w:p>
    <w:p w14:paraId="3FC982C0" w14:textId="77777777" w:rsidR="00EB6256" w:rsidRDefault="00EB6256" w:rsidP="00EB6256">
      <w:pPr>
        <w:pStyle w:val="Prrafodelista"/>
        <w:ind w:left="1800"/>
        <w:jc w:val="both"/>
        <w:rPr>
          <w:rFonts w:ascii="Times New Roman" w:hAnsi="Times New Roman" w:cs="Times New Roman"/>
          <w:sz w:val="24"/>
          <w:szCs w:val="24"/>
        </w:rPr>
      </w:pPr>
    </w:p>
    <w:p w14:paraId="51464B07" w14:textId="20D80D74" w:rsidR="00EB6256" w:rsidRPr="00EB6256" w:rsidRDefault="00E577DC" w:rsidP="00EB6256">
      <w:pPr>
        <w:pStyle w:val="Prrafodelista"/>
        <w:numPr>
          <w:ilvl w:val="0"/>
          <w:numId w:val="43"/>
        </w:numPr>
        <w:jc w:val="both"/>
        <w:rPr>
          <w:rFonts w:ascii="Times New Roman" w:hAnsi="Times New Roman" w:cs="Times New Roman"/>
          <w:sz w:val="24"/>
          <w:szCs w:val="24"/>
        </w:rPr>
      </w:pPr>
      <w:r>
        <w:rPr>
          <w:rFonts w:ascii="Times New Roman" w:hAnsi="Times New Roman" w:cs="Times New Roman"/>
          <w:b/>
          <w:bCs/>
          <w:sz w:val="24"/>
          <w:szCs w:val="24"/>
        </w:rPr>
        <w:t>Operaciones bajo del ala:</w:t>
      </w:r>
      <w:r>
        <w:rPr>
          <w:rFonts w:ascii="Times New Roman" w:hAnsi="Times New Roman" w:cs="Times New Roman"/>
          <w:sz w:val="24"/>
          <w:szCs w:val="24"/>
        </w:rPr>
        <w:t xml:space="preserve"> </w:t>
      </w:r>
      <w:r w:rsidR="00A64150">
        <w:rPr>
          <w:rFonts w:ascii="Times New Roman" w:hAnsi="Times New Roman" w:cs="Times New Roman"/>
          <w:sz w:val="24"/>
          <w:szCs w:val="24"/>
        </w:rPr>
        <w:t>E</w:t>
      </w:r>
      <w:r w:rsidR="00A64150" w:rsidRPr="00A64150">
        <w:rPr>
          <w:rFonts w:ascii="Times New Roman" w:hAnsi="Times New Roman" w:cs="Times New Roman"/>
          <w:sz w:val="24"/>
          <w:szCs w:val="24"/>
        </w:rPr>
        <w:t>s una expresión que se refiere a todo lo exterior de la aeronave</w:t>
      </w:r>
      <w:r w:rsidR="00A64150">
        <w:rPr>
          <w:rFonts w:ascii="Times New Roman" w:hAnsi="Times New Roman" w:cs="Times New Roman"/>
          <w:sz w:val="24"/>
          <w:szCs w:val="24"/>
        </w:rPr>
        <w:t>.</w:t>
      </w:r>
    </w:p>
    <w:p w14:paraId="75E0EF39" w14:textId="77777777" w:rsidR="00EB6256" w:rsidRDefault="00EB6256" w:rsidP="00EB6256">
      <w:pPr>
        <w:pStyle w:val="Prrafodelista"/>
        <w:ind w:left="1800"/>
        <w:jc w:val="both"/>
        <w:rPr>
          <w:rFonts w:ascii="Times New Roman" w:hAnsi="Times New Roman" w:cs="Times New Roman"/>
          <w:sz w:val="24"/>
          <w:szCs w:val="24"/>
        </w:rPr>
      </w:pPr>
    </w:p>
    <w:p w14:paraId="778CDC8F" w14:textId="3DE7A121" w:rsidR="00B43B9F" w:rsidRPr="00646B07" w:rsidRDefault="00A64150" w:rsidP="00646B07">
      <w:pPr>
        <w:pStyle w:val="Prrafodelista"/>
        <w:numPr>
          <w:ilvl w:val="0"/>
          <w:numId w:val="43"/>
        </w:numPr>
        <w:jc w:val="both"/>
        <w:rPr>
          <w:rFonts w:ascii="Times New Roman" w:hAnsi="Times New Roman" w:cs="Times New Roman"/>
          <w:sz w:val="24"/>
          <w:szCs w:val="24"/>
        </w:rPr>
      </w:pPr>
      <w:r>
        <w:rPr>
          <w:rFonts w:ascii="Times New Roman" w:hAnsi="Times New Roman" w:cs="Times New Roman"/>
          <w:b/>
          <w:bCs/>
          <w:sz w:val="24"/>
          <w:szCs w:val="24"/>
        </w:rPr>
        <w:t xml:space="preserve">Servicios terrestres: </w:t>
      </w:r>
      <w:r>
        <w:rPr>
          <w:rFonts w:ascii="Times New Roman" w:hAnsi="Times New Roman" w:cs="Times New Roman"/>
          <w:sz w:val="24"/>
          <w:szCs w:val="24"/>
        </w:rPr>
        <w:t xml:space="preserve">Los servicios terrestres son todos aquellos servicios los cuales se brindan a una aerolínea o aeronave mientras esta se encuentra en tierra. </w:t>
      </w:r>
    </w:p>
    <w:p w14:paraId="1177ACBB" w14:textId="372A3AA8" w:rsidR="00B43B9F" w:rsidRPr="00C710D2" w:rsidRDefault="00B43B9F" w:rsidP="00B43B9F">
      <w:pPr>
        <w:jc w:val="center"/>
        <w:rPr>
          <w:rFonts w:ascii="Times New Roman" w:hAnsi="Times New Roman" w:cs="Times New Roman"/>
          <w:b/>
          <w:bCs/>
          <w:sz w:val="32"/>
          <w:szCs w:val="32"/>
        </w:rPr>
      </w:pPr>
    </w:p>
    <w:p w14:paraId="6A1905C3" w14:textId="77777777" w:rsidR="00B43B9F" w:rsidRPr="00C710D2" w:rsidRDefault="00B43B9F" w:rsidP="00B43B9F">
      <w:pPr>
        <w:jc w:val="center"/>
        <w:rPr>
          <w:rFonts w:ascii="Times New Roman" w:hAnsi="Times New Roman" w:cs="Times New Roman"/>
          <w:b/>
          <w:bCs/>
          <w:sz w:val="32"/>
          <w:szCs w:val="32"/>
        </w:rPr>
      </w:pPr>
    </w:p>
    <w:sectPr w:rsidR="00B43B9F" w:rsidRPr="00C710D2" w:rsidSect="00FA002C">
      <w:pgSz w:w="12240" w:h="15840"/>
      <w:pgMar w:top="2880" w:right="1440" w:bottom="1440" w:left="179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xeltru98@gmail.com" w:date="2021-10-20T13:04:00Z" w:initials="a">
    <w:p w14:paraId="24370424" w14:textId="50C183FC" w:rsidR="00D76A38" w:rsidRDefault="00D76A38">
      <w:pPr>
        <w:pStyle w:val="Textocomentario"/>
      </w:pPr>
      <w:r>
        <w:rPr>
          <w:rStyle w:val="Refdecomentario"/>
        </w:rPr>
        <w:annotationRef/>
      </w:r>
      <w:r w:rsidR="00326976">
        <w:t xml:space="preserve">Se agrego la cantidad generada hasta este momento como se sugirió. </w:t>
      </w:r>
    </w:p>
  </w:comment>
  <w:comment w:id="5" w:author="axeltru98@gmail.com" w:date="2021-10-20T13:26:00Z" w:initials="a">
    <w:p w14:paraId="7CA817AF" w14:textId="0AFC4396" w:rsidR="006B6E55" w:rsidRDefault="006B6E55">
      <w:pPr>
        <w:pStyle w:val="Textocomentario"/>
      </w:pPr>
      <w:r>
        <w:rPr>
          <w:rStyle w:val="Refdecomentario"/>
        </w:rPr>
        <w:annotationRef/>
      </w:r>
      <w:r>
        <w:t xml:space="preserve">Especifique más que hacen estos empleados y porque esto es un problema. </w:t>
      </w:r>
    </w:p>
  </w:comment>
  <w:comment w:id="7" w:author="Alhvi Balcarcel" w:date="2021-10-11T16:56:00Z" w:initials="AB">
    <w:p w14:paraId="0C96F230" w14:textId="6DC83131" w:rsidR="006C7F77" w:rsidRDefault="006C7F77">
      <w:pPr>
        <w:pStyle w:val="Textocomentario"/>
      </w:pPr>
      <w:r>
        <w:rPr>
          <w:rStyle w:val="Refdecomentario"/>
        </w:rPr>
        <w:annotationRef/>
      </w:r>
      <w:r>
        <w:t>¿incluídas en las aplicaciones?</w:t>
      </w:r>
    </w:p>
  </w:comment>
  <w:comment w:id="12" w:author="Alhvi Balcarcel" w:date="2021-10-11T17:12:00Z" w:initials="AB">
    <w:p w14:paraId="4E0ABF4E" w14:textId="4FEC58EB" w:rsidR="005427E2" w:rsidRDefault="005427E2">
      <w:pPr>
        <w:pStyle w:val="Textocomentario"/>
      </w:pPr>
      <w:r>
        <w:rPr>
          <w:rStyle w:val="Refdecomentario"/>
        </w:rPr>
        <w:annotationRef/>
      </w:r>
      <w:r>
        <w:t>Añadir algo como “áreas problemáticas en la industria que se esté evaluando” o algo equivalente</w:t>
      </w:r>
    </w:p>
  </w:comment>
  <w:comment w:id="13" w:author="Alhvi Balcarcel" w:date="2021-10-11T17:13:00Z" w:initials="AB">
    <w:p w14:paraId="5EAF1303" w14:textId="77777777" w:rsidR="005427E2" w:rsidRDefault="005427E2">
      <w:pPr>
        <w:pStyle w:val="Textocomentario"/>
      </w:pPr>
      <w:r>
        <w:rPr>
          <w:rStyle w:val="Refdecomentario"/>
        </w:rPr>
        <w:annotationRef/>
      </w:r>
      <w:r>
        <w:t>Incluír cita de donde sacaste la información</w:t>
      </w:r>
    </w:p>
    <w:p w14:paraId="391C0983" w14:textId="4D4156E3" w:rsidR="005427E2" w:rsidRDefault="005427E2">
      <w:pPr>
        <w:pStyle w:val="Textocomentario"/>
      </w:pPr>
    </w:p>
  </w:comment>
  <w:comment w:id="14" w:author="Alhvi Balcarcel" w:date="2021-10-11T17:14:00Z" w:initials="AB">
    <w:p w14:paraId="7D793E0A" w14:textId="68160FB6" w:rsidR="005427E2" w:rsidRDefault="005427E2">
      <w:pPr>
        <w:pStyle w:val="Textocomentario"/>
      </w:pPr>
      <w:r>
        <w:rPr>
          <w:rStyle w:val="Refdecomentario"/>
        </w:rPr>
        <w:annotationRef/>
      </w:r>
      <w:r>
        <w:t>Indicar cita de libro o documento de donde lo sacaste</w:t>
      </w:r>
    </w:p>
  </w:comment>
  <w:comment w:id="15" w:author="Alhvi Balcarcel" w:date="2021-10-11T17:15:00Z" w:initials="AB">
    <w:p w14:paraId="316599C7" w14:textId="63D30A8D" w:rsidR="005427E2" w:rsidRDefault="005427E2">
      <w:pPr>
        <w:pStyle w:val="Textocomentario"/>
      </w:pPr>
      <w:r>
        <w:rPr>
          <w:rStyle w:val="Refdecomentario"/>
        </w:rPr>
        <w:annotationRef/>
      </w:r>
      <w:r>
        <w:t>Sería bueno incluir una sección de como se adaptó el Kanban al desarrollo de software, ya que ahorita no hay conexión con esta parte</w:t>
      </w:r>
    </w:p>
  </w:comment>
  <w:comment w:id="16" w:author="Alhvi Balcarcel" w:date="2021-10-11T17:17:00Z" w:initials="AB">
    <w:p w14:paraId="49ADFD9E" w14:textId="6BFFF9DE" w:rsidR="005427E2" w:rsidRDefault="005427E2">
      <w:pPr>
        <w:pStyle w:val="Textocomentario"/>
      </w:pPr>
      <w:r>
        <w:rPr>
          <w:rStyle w:val="Refdecomentario"/>
        </w:rPr>
        <w:annotationRef/>
      </w:r>
      <w:r>
        <w:t>Citar fuente</w:t>
      </w:r>
    </w:p>
  </w:comment>
  <w:comment w:id="17" w:author="Alhvi Balcarcel" w:date="2021-10-11T17:19:00Z" w:initials="AB">
    <w:p w14:paraId="5621B61A" w14:textId="6CF4160A" w:rsidR="005427E2" w:rsidRDefault="005427E2">
      <w:pPr>
        <w:pStyle w:val="Textocomentario"/>
      </w:pPr>
      <w:r>
        <w:rPr>
          <w:rStyle w:val="Refdecomentario"/>
        </w:rPr>
        <w:annotationRef/>
      </w:r>
      <w:r>
        <w:t>Citar fuente</w:t>
      </w:r>
    </w:p>
  </w:comment>
  <w:comment w:id="18" w:author="Alhvi Balcarcel" w:date="2021-10-11T17:24:00Z" w:initials="AB">
    <w:p w14:paraId="4579FFD5" w14:textId="25707BC2" w:rsidR="00AB61BC" w:rsidRDefault="00AB61BC">
      <w:pPr>
        <w:pStyle w:val="Textocomentario"/>
      </w:pPr>
      <w:r>
        <w:rPr>
          <w:rStyle w:val="Refdecomentario"/>
        </w:rPr>
        <w:annotationRef/>
      </w:r>
      <w:r>
        <w:t>Citar fuente</w:t>
      </w:r>
    </w:p>
  </w:comment>
  <w:comment w:id="19" w:author="Alhvi Balcarcel" w:date="2021-10-11T17:29:00Z" w:initials="AB">
    <w:p w14:paraId="4EA45E9E" w14:textId="76938D3F" w:rsidR="00AB61BC" w:rsidRDefault="00AB61BC">
      <w:pPr>
        <w:pStyle w:val="Textocomentario"/>
      </w:pPr>
      <w:r>
        <w:rPr>
          <w:rStyle w:val="Refdecomentario"/>
        </w:rPr>
        <w:annotationRef/>
      </w:r>
      <w:r>
        <w:t>Citar fuente</w:t>
      </w:r>
    </w:p>
  </w:comment>
  <w:comment w:id="20" w:author="Alhvi Balcarcel" w:date="2021-10-11T17:32:00Z" w:initials="AB">
    <w:p w14:paraId="44CC7434" w14:textId="4F738DA2" w:rsidR="00EC515F" w:rsidRDefault="00EC515F">
      <w:pPr>
        <w:pStyle w:val="Textocomentario"/>
      </w:pPr>
      <w:r>
        <w:rPr>
          <w:rStyle w:val="Refdecomentario"/>
        </w:rPr>
        <w:annotationRef/>
      </w:r>
      <w:r>
        <w:t>Citar fuente</w:t>
      </w:r>
    </w:p>
  </w:comment>
  <w:comment w:id="21" w:author="Alhvi Balcarcel" w:date="2021-10-11T17:32:00Z" w:initials="AB">
    <w:p w14:paraId="1F0D5CB1" w14:textId="138FC728" w:rsidR="00EC515F" w:rsidRDefault="00EC515F">
      <w:pPr>
        <w:pStyle w:val="Textocomentario"/>
      </w:pPr>
      <w:r>
        <w:rPr>
          <w:rStyle w:val="Refdecomentario"/>
        </w:rPr>
        <w:annotationRef/>
      </w:r>
      <w:r>
        <w:t>Citar fuente</w:t>
      </w:r>
    </w:p>
  </w:comment>
  <w:comment w:id="22" w:author="Alhvi Balcarcel" w:date="2021-10-11T17:32:00Z" w:initials="AB">
    <w:p w14:paraId="0DD80B06" w14:textId="580A97C0" w:rsidR="00EC515F" w:rsidRDefault="00EC515F">
      <w:pPr>
        <w:pStyle w:val="Textocomentario"/>
      </w:pPr>
      <w:r>
        <w:rPr>
          <w:rStyle w:val="Refdecomentario"/>
        </w:rPr>
        <w:annotationRef/>
      </w:r>
      <w:r>
        <w:t>Citar fuente, si es la misma para los tres puntos, dejarlo solo abajo</w:t>
      </w:r>
    </w:p>
  </w:comment>
  <w:comment w:id="23" w:author="axeltru98@gmail.com" w:date="2021-10-20T19:11:00Z" w:initials="a">
    <w:p w14:paraId="64151948" w14:textId="6C4EE4D0" w:rsidR="003F508D" w:rsidRDefault="003F508D">
      <w:pPr>
        <w:pStyle w:val="Textocomentario"/>
      </w:pPr>
      <w:r>
        <w:rPr>
          <w:rStyle w:val="Refdecomentario"/>
        </w:rPr>
        <w:annotationRef/>
      </w:r>
      <w:r>
        <w:t xml:space="preserve">Había olvidado aclarar esto antes. </w:t>
      </w:r>
    </w:p>
  </w:comment>
  <w:comment w:id="24" w:author="Alhvi Balcarcel" w:date="2021-10-11T18:14:00Z" w:initials="AB">
    <w:p w14:paraId="690059B8" w14:textId="1734D50B" w:rsidR="00FD1C26" w:rsidRDefault="00FD1C26">
      <w:pPr>
        <w:pStyle w:val="Textocomentario"/>
      </w:pPr>
      <w:r>
        <w:rPr>
          <w:rStyle w:val="Refdecomentario"/>
        </w:rPr>
        <w:annotationRef/>
      </w:r>
      <w:r>
        <w:t>Si no se explica como se aplica Kanban en el área de computación, entonces explicar cómo funcionan los tableros en la parte de marco teórico.</w:t>
      </w:r>
    </w:p>
  </w:comment>
  <w:comment w:id="25" w:author="axeltru98@gmail.com" w:date="2021-10-20T19:19:00Z" w:initials="a">
    <w:p w14:paraId="6E28E331" w14:textId="5024D3B2" w:rsidR="000A6149" w:rsidRDefault="000A6149">
      <w:pPr>
        <w:pStyle w:val="Textocomentario"/>
      </w:pPr>
      <w:r>
        <w:rPr>
          <w:rStyle w:val="Refdecomentario"/>
        </w:rPr>
        <w:annotationRef/>
      </w:r>
      <w:r>
        <w:t xml:space="preserve">Ahora ya lo </w:t>
      </w:r>
      <w:r w:rsidR="00177798">
        <w:t>expliqué</w:t>
      </w:r>
      <w:r>
        <w:t xml:space="preserve"> en un párrafo mas abajo. </w:t>
      </w:r>
    </w:p>
  </w:comment>
  <w:comment w:id="26" w:author="axeltru98@gmail.com" w:date="2021-10-20T19:47:00Z" w:initials="a">
    <w:p w14:paraId="2FDA3453" w14:textId="76EFA321" w:rsidR="00177798" w:rsidRDefault="00177798">
      <w:pPr>
        <w:pStyle w:val="Textocomentario"/>
      </w:pPr>
      <w:r>
        <w:rPr>
          <w:rStyle w:val="Refdecomentario"/>
        </w:rPr>
        <w:annotationRef/>
      </w:r>
      <w:r>
        <w:t xml:space="preserve">Esta es la explicación de como se aplica a la parte de desarrollo de software. </w:t>
      </w:r>
    </w:p>
  </w:comment>
  <w:comment w:id="29" w:author="Alhvi Balcarcel" w:date="2021-10-11T18:37:00Z" w:initials="AB">
    <w:p w14:paraId="39054A54" w14:textId="0E179037" w:rsidR="00B534BB" w:rsidRDefault="00B534BB">
      <w:pPr>
        <w:pStyle w:val="Textocomentario"/>
      </w:pPr>
      <w:r>
        <w:rPr>
          <w:rStyle w:val="Refdecomentario"/>
        </w:rPr>
        <w:annotationRef/>
      </w:r>
      <w:r>
        <w:t>Revisar esto, ya que waterfall se contrasta mucho con ágil diciendo que una es mejor que la otra.</w:t>
      </w:r>
    </w:p>
  </w:comment>
  <w:comment w:id="30" w:author="axeltru98@gmail.com" w:date="2021-10-20T20:11:00Z" w:initials="a">
    <w:p w14:paraId="542444FE" w14:textId="31FE9C01" w:rsidR="00F352B3" w:rsidRDefault="00F352B3">
      <w:pPr>
        <w:pStyle w:val="Textocomentario"/>
      </w:pPr>
      <w:r>
        <w:rPr>
          <w:rStyle w:val="Refdecomentario"/>
        </w:rPr>
        <w:annotationRef/>
      </w:r>
      <w:r>
        <w:t xml:space="preserve">Me expresa mal aquí, solo quería decir que no desarrolle dos al mismo tiempo, ya lo redacte mejor. </w:t>
      </w:r>
    </w:p>
  </w:comment>
  <w:comment w:id="31" w:author="Alhvi Balcarcel" w:date="2021-10-11T18:35:00Z" w:initials="AB">
    <w:p w14:paraId="7809C4DA" w14:textId="611335D6" w:rsidR="00724C5B" w:rsidRDefault="00724C5B">
      <w:pPr>
        <w:pStyle w:val="Textocomentario"/>
      </w:pPr>
      <w:r>
        <w:rPr>
          <w:rStyle w:val="Refdecomentario"/>
        </w:rPr>
        <w:annotationRef/>
      </w:r>
      <w:r>
        <w:t xml:space="preserve">Indicar en algún lugar que este documento era necesario para que se entregue </w:t>
      </w:r>
      <w:r w:rsidR="00B534BB">
        <w:t>físicamente a los clientes como orden de servicio</w:t>
      </w:r>
    </w:p>
  </w:comment>
  <w:comment w:id="32" w:author="axeltru98@gmail.com" w:date="2021-10-20T20:16:00Z" w:initials="a">
    <w:p w14:paraId="7E524B25" w14:textId="77777777" w:rsidR="00BE68F5" w:rsidRDefault="00F352B3">
      <w:pPr>
        <w:pStyle w:val="Textocomentario"/>
      </w:pPr>
      <w:r>
        <w:rPr>
          <w:rStyle w:val="Refdecomentario"/>
        </w:rPr>
        <w:annotationRef/>
      </w:r>
      <w:r>
        <w:t xml:space="preserve">El documento ya no se entregaría el en físico a los clientes, </w:t>
      </w:r>
      <w:r w:rsidR="00BE68F5">
        <w:t xml:space="preserve">sino que los mismos se están almacenando en unas carpetas compartidas. </w:t>
      </w:r>
    </w:p>
    <w:p w14:paraId="1327543B" w14:textId="77777777" w:rsidR="00BE68F5" w:rsidRDefault="00BE68F5">
      <w:pPr>
        <w:pStyle w:val="Textocomentario"/>
      </w:pPr>
    </w:p>
    <w:p w14:paraId="73E4E0C0" w14:textId="081D1C48" w:rsidR="00F352B3" w:rsidRDefault="00BE68F5">
      <w:pPr>
        <w:pStyle w:val="Textocomentario"/>
      </w:pPr>
      <w:r>
        <w:t>Igualmente voy aclarar mas eso y porque el uso de este formato en un</w:t>
      </w:r>
      <w:r w:rsidR="00E65864">
        <w:t>os</w:t>
      </w:r>
      <w:r>
        <w:t xml:space="preserve"> párrafo mas adelante.  </w:t>
      </w:r>
    </w:p>
  </w:comment>
  <w:comment w:id="33" w:author="axeltru98@gmail.com" w:date="2021-10-20T20:41:00Z" w:initials="a">
    <w:p w14:paraId="1970DCA4" w14:textId="46BA1F3C" w:rsidR="0062129C" w:rsidRDefault="0062129C">
      <w:pPr>
        <w:pStyle w:val="Textocomentario"/>
      </w:pPr>
      <w:r>
        <w:rPr>
          <w:rStyle w:val="Refdecomentario"/>
        </w:rPr>
        <w:annotationRef/>
      </w:r>
      <w:r>
        <w:t xml:space="preserve">Aquí aclaro como se entrega los documentos a los clientes. </w:t>
      </w:r>
    </w:p>
  </w:comment>
  <w:comment w:id="34" w:author="axeltru98@gmail.com" w:date="2021-10-20T20:43:00Z" w:initials="a">
    <w:p w14:paraId="5FD2B34C" w14:textId="2B2910A2" w:rsidR="00E65864" w:rsidRDefault="00E65864">
      <w:pPr>
        <w:pStyle w:val="Textocomentario"/>
      </w:pPr>
      <w:r>
        <w:rPr>
          <w:rStyle w:val="Refdecomentario"/>
        </w:rPr>
        <w:annotationRef/>
      </w:r>
      <w:r>
        <w:t xml:space="preserve">Aquí aclaro porque se mantuvo el formato de HTML. </w:t>
      </w:r>
    </w:p>
  </w:comment>
  <w:comment w:id="35" w:author="Alhvi Balcarcel" w:date="2021-10-11T18:40:00Z" w:initials="AB">
    <w:p w14:paraId="619CC1D8" w14:textId="7AB3DFD7" w:rsidR="00B534BB" w:rsidRDefault="00B534BB">
      <w:pPr>
        <w:pStyle w:val="Textocomentario"/>
      </w:pPr>
      <w:r>
        <w:rPr>
          <w:rStyle w:val="Refdecomentario"/>
        </w:rPr>
        <w:annotationRef/>
      </w:r>
      <w:r>
        <w:t xml:space="preserve">Colocar también un screeenshot de ejemplo de </w:t>
      </w:r>
      <w:r w:rsidR="00144FE3">
        <w:t>cómo</w:t>
      </w:r>
      <w:r>
        <w:t xml:space="preserve"> quedaron las aplicaciones</w:t>
      </w:r>
    </w:p>
  </w:comment>
  <w:comment w:id="36" w:author="axeltru98@gmail.com" w:date="2021-10-20T22:04:00Z" w:initials="a">
    <w:p w14:paraId="619F3AB5" w14:textId="55F7E9B5" w:rsidR="00144FE3" w:rsidRPr="00144FE3" w:rsidRDefault="00144FE3">
      <w:pPr>
        <w:pStyle w:val="Textocomentario"/>
        <w:rPr>
          <w:lang w:val="en-US"/>
        </w:rPr>
      </w:pPr>
      <w:r>
        <w:rPr>
          <w:rStyle w:val="Refdecomentario"/>
        </w:rPr>
        <w:annotationRef/>
      </w:r>
      <w:r>
        <w:t>Agregados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370424" w15:done="0"/>
  <w15:commentEx w15:paraId="7CA817AF" w15:done="0"/>
  <w15:commentEx w15:paraId="0C96F230" w15:done="1"/>
  <w15:commentEx w15:paraId="4E0ABF4E" w15:done="1"/>
  <w15:commentEx w15:paraId="391C0983" w15:done="1"/>
  <w15:commentEx w15:paraId="7D793E0A" w15:done="1"/>
  <w15:commentEx w15:paraId="316599C7" w15:done="0"/>
  <w15:commentEx w15:paraId="49ADFD9E" w15:done="1"/>
  <w15:commentEx w15:paraId="5621B61A" w15:done="1"/>
  <w15:commentEx w15:paraId="4579FFD5" w15:done="1"/>
  <w15:commentEx w15:paraId="4EA45E9E" w15:done="1"/>
  <w15:commentEx w15:paraId="44CC7434" w15:done="1"/>
  <w15:commentEx w15:paraId="1F0D5CB1" w15:done="1"/>
  <w15:commentEx w15:paraId="0DD80B06" w15:done="1"/>
  <w15:commentEx w15:paraId="64151948" w15:done="0"/>
  <w15:commentEx w15:paraId="690059B8" w15:done="1"/>
  <w15:commentEx w15:paraId="6E28E331" w15:paraIdParent="690059B8" w15:done="0"/>
  <w15:commentEx w15:paraId="2FDA3453" w15:done="0"/>
  <w15:commentEx w15:paraId="39054A54" w15:done="1"/>
  <w15:commentEx w15:paraId="542444FE" w15:paraIdParent="39054A54" w15:done="1"/>
  <w15:commentEx w15:paraId="7809C4DA" w15:done="0"/>
  <w15:commentEx w15:paraId="73E4E0C0" w15:paraIdParent="7809C4DA" w15:done="0"/>
  <w15:commentEx w15:paraId="1970DCA4" w15:done="0"/>
  <w15:commentEx w15:paraId="5FD2B34C" w15:done="0"/>
  <w15:commentEx w15:paraId="619CC1D8" w15:done="0"/>
  <w15:commentEx w15:paraId="619F3AB5" w15:paraIdParent="619CC1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AD719" w16cex:dateUtc="2021-10-20T19:04:00Z"/>
  <w16cex:commentExtensible w16cex:durableId="251AD71A" w16cex:dateUtc="2021-10-20T19:26:00Z"/>
  <w16cex:commentExtensible w16cex:durableId="250EEB31" w16cex:dateUtc="2021-10-11T22:56:00Z"/>
  <w16cex:commentExtensible w16cex:durableId="250EEEEE" w16cex:dateUtc="2021-10-11T23:12:00Z"/>
  <w16cex:commentExtensible w16cex:durableId="250EEF42" w16cex:dateUtc="2021-10-11T23:13:00Z"/>
  <w16cex:commentExtensible w16cex:durableId="250EEF6C" w16cex:dateUtc="2021-10-11T23:14:00Z"/>
  <w16cex:commentExtensible w16cex:durableId="250EEFBF" w16cex:dateUtc="2021-10-11T23:15:00Z"/>
  <w16cex:commentExtensible w16cex:durableId="250EF01B" w16cex:dateUtc="2021-10-11T23:17:00Z"/>
  <w16cex:commentExtensible w16cex:durableId="250EF091" w16cex:dateUtc="2021-10-11T23:19:00Z"/>
  <w16cex:commentExtensible w16cex:durableId="250EF1E3" w16cex:dateUtc="2021-10-11T23:24:00Z"/>
  <w16cex:commentExtensible w16cex:durableId="250EF2EC" w16cex:dateUtc="2021-10-11T23:29:00Z"/>
  <w16cex:commentExtensible w16cex:durableId="250EF3A4" w16cex:dateUtc="2021-10-11T23:32:00Z"/>
  <w16cex:commentExtensible w16cex:durableId="250EF3AF" w16cex:dateUtc="2021-10-11T23:32:00Z"/>
  <w16cex:commentExtensible w16cex:durableId="250EF3C3" w16cex:dateUtc="2021-10-11T23:32:00Z"/>
  <w16cex:commentExtensible w16cex:durableId="251AE878" w16cex:dateUtc="2021-10-21T01:11:00Z"/>
  <w16cex:commentExtensible w16cex:durableId="250EFD6F" w16cex:dateUtc="2021-10-12T00:14:00Z"/>
  <w16cex:commentExtensible w16cex:durableId="251AEA36" w16cex:dateUtc="2021-10-21T01:19:00Z"/>
  <w16cex:commentExtensible w16cex:durableId="251AF0E1" w16cex:dateUtc="2021-10-21T01:47:00Z"/>
  <w16cex:commentExtensible w16cex:durableId="250F02D9" w16cex:dateUtc="2021-10-12T00:37:00Z"/>
  <w16cex:commentExtensible w16cex:durableId="251AF686" w16cex:dateUtc="2021-10-21T02:11:00Z"/>
  <w16cex:commentExtensible w16cex:durableId="250F025D" w16cex:dateUtc="2021-10-12T00:35:00Z"/>
  <w16cex:commentExtensible w16cex:durableId="251AF78F" w16cex:dateUtc="2021-10-21T02:16:00Z"/>
  <w16cex:commentExtensible w16cex:durableId="251AFD7B" w16cex:dateUtc="2021-10-21T02:41:00Z"/>
  <w16cex:commentExtensible w16cex:durableId="251AFDF7" w16cex:dateUtc="2021-10-21T02:43:00Z"/>
  <w16cex:commentExtensible w16cex:durableId="250F03AF" w16cex:dateUtc="2021-10-12T00:40:00Z"/>
  <w16cex:commentExtensible w16cex:durableId="251B10D1" w16cex:dateUtc="2021-10-21T04: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370424" w16cid:durableId="251AD719"/>
  <w16cid:commentId w16cid:paraId="7CA817AF" w16cid:durableId="251AD71A"/>
  <w16cid:commentId w16cid:paraId="0C96F230" w16cid:durableId="250EEB31"/>
  <w16cid:commentId w16cid:paraId="4E0ABF4E" w16cid:durableId="250EEEEE"/>
  <w16cid:commentId w16cid:paraId="391C0983" w16cid:durableId="250EEF42"/>
  <w16cid:commentId w16cid:paraId="7D793E0A" w16cid:durableId="250EEF6C"/>
  <w16cid:commentId w16cid:paraId="316599C7" w16cid:durableId="250EEFBF"/>
  <w16cid:commentId w16cid:paraId="49ADFD9E" w16cid:durableId="250EF01B"/>
  <w16cid:commentId w16cid:paraId="5621B61A" w16cid:durableId="250EF091"/>
  <w16cid:commentId w16cid:paraId="4579FFD5" w16cid:durableId="250EF1E3"/>
  <w16cid:commentId w16cid:paraId="4EA45E9E" w16cid:durableId="250EF2EC"/>
  <w16cid:commentId w16cid:paraId="44CC7434" w16cid:durableId="250EF3A4"/>
  <w16cid:commentId w16cid:paraId="1F0D5CB1" w16cid:durableId="250EF3AF"/>
  <w16cid:commentId w16cid:paraId="0DD80B06" w16cid:durableId="250EF3C3"/>
  <w16cid:commentId w16cid:paraId="64151948" w16cid:durableId="251AE878"/>
  <w16cid:commentId w16cid:paraId="690059B8" w16cid:durableId="250EFD6F"/>
  <w16cid:commentId w16cid:paraId="6E28E331" w16cid:durableId="251AEA36"/>
  <w16cid:commentId w16cid:paraId="2FDA3453" w16cid:durableId="251AF0E1"/>
  <w16cid:commentId w16cid:paraId="39054A54" w16cid:durableId="250F02D9"/>
  <w16cid:commentId w16cid:paraId="542444FE" w16cid:durableId="251AF686"/>
  <w16cid:commentId w16cid:paraId="7809C4DA" w16cid:durableId="250F025D"/>
  <w16cid:commentId w16cid:paraId="73E4E0C0" w16cid:durableId="251AF78F"/>
  <w16cid:commentId w16cid:paraId="1970DCA4" w16cid:durableId="251AFD7B"/>
  <w16cid:commentId w16cid:paraId="5FD2B34C" w16cid:durableId="251AFDF7"/>
  <w16cid:commentId w16cid:paraId="619CC1D8" w16cid:durableId="250F03AF"/>
  <w16cid:commentId w16cid:paraId="619F3AB5" w16cid:durableId="251B10D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5B65F" w14:textId="77777777" w:rsidR="00EF119E" w:rsidRDefault="00EF119E" w:rsidP="00D46F5E">
      <w:pPr>
        <w:spacing w:after="0" w:line="240" w:lineRule="auto"/>
      </w:pPr>
      <w:r>
        <w:separator/>
      </w:r>
    </w:p>
  </w:endnote>
  <w:endnote w:type="continuationSeparator" w:id="0">
    <w:p w14:paraId="6F6108EC" w14:textId="77777777" w:rsidR="00EF119E" w:rsidRDefault="00EF119E" w:rsidP="00D46F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515384205"/>
      <w:docPartObj>
        <w:docPartGallery w:val="Page Numbers (Bottom of Page)"/>
        <w:docPartUnique/>
      </w:docPartObj>
    </w:sdtPr>
    <w:sdtEndPr/>
    <w:sdtContent>
      <w:p w14:paraId="5F512C6D" w14:textId="624AF4F6" w:rsidR="00B34F39" w:rsidRPr="006A6D03" w:rsidRDefault="00B34F39">
        <w:pPr>
          <w:pStyle w:val="Piedepgina"/>
          <w:jc w:val="center"/>
          <w:rPr>
            <w:rFonts w:ascii="Times New Roman" w:hAnsi="Times New Roman" w:cs="Times New Roman"/>
            <w:sz w:val="24"/>
            <w:szCs w:val="24"/>
          </w:rPr>
        </w:pPr>
        <w:r w:rsidRPr="006A6D03">
          <w:rPr>
            <w:rFonts w:ascii="Times New Roman" w:hAnsi="Times New Roman" w:cs="Times New Roman"/>
            <w:sz w:val="24"/>
            <w:szCs w:val="24"/>
          </w:rPr>
          <w:fldChar w:fldCharType="begin"/>
        </w:r>
        <w:r w:rsidRPr="006A6D03">
          <w:rPr>
            <w:rFonts w:ascii="Times New Roman" w:hAnsi="Times New Roman" w:cs="Times New Roman"/>
            <w:sz w:val="24"/>
            <w:szCs w:val="24"/>
          </w:rPr>
          <w:instrText>PAGE   \* MERGEFORMAT</w:instrText>
        </w:r>
        <w:r w:rsidRPr="006A6D03">
          <w:rPr>
            <w:rFonts w:ascii="Times New Roman" w:hAnsi="Times New Roman" w:cs="Times New Roman"/>
            <w:sz w:val="24"/>
            <w:szCs w:val="24"/>
          </w:rPr>
          <w:fldChar w:fldCharType="separate"/>
        </w:r>
        <w:r w:rsidRPr="006A6D03">
          <w:rPr>
            <w:rFonts w:ascii="Times New Roman" w:hAnsi="Times New Roman" w:cs="Times New Roman"/>
            <w:sz w:val="24"/>
            <w:szCs w:val="24"/>
            <w:lang w:val="es-ES"/>
          </w:rPr>
          <w:t>2</w:t>
        </w:r>
        <w:r w:rsidRPr="006A6D03">
          <w:rPr>
            <w:rFonts w:ascii="Times New Roman" w:hAnsi="Times New Roman" w:cs="Times New Roman"/>
            <w:sz w:val="24"/>
            <w:szCs w:val="24"/>
          </w:rPr>
          <w:fldChar w:fldCharType="end"/>
        </w:r>
      </w:p>
    </w:sdtContent>
  </w:sdt>
  <w:p w14:paraId="3B263A45" w14:textId="16CD1518" w:rsidR="00566479" w:rsidRPr="00F9594B" w:rsidRDefault="00566479" w:rsidP="00F9594B">
    <w:pPr>
      <w:pStyle w:val="Piedepgina"/>
      <w:jc w:val="center"/>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0800377"/>
      <w:docPartObj>
        <w:docPartGallery w:val="Page Numbers (Bottom of Page)"/>
        <w:docPartUnique/>
      </w:docPartObj>
    </w:sdtPr>
    <w:sdtEndPr/>
    <w:sdtContent>
      <w:p w14:paraId="7BF03C45" w14:textId="56D49D81" w:rsidR="00B34F39" w:rsidRDefault="00B34F39">
        <w:pPr>
          <w:pStyle w:val="Piedepgina"/>
          <w:jc w:val="center"/>
        </w:pPr>
        <w:r w:rsidRPr="006A6D03">
          <w:rPr>
            <w:rFonts w:ascii="Times New Roman" w:hAnsi="Times New Roman" w:cs="Times New Roman"/>
            <w:sz w:val="24"/>
            <w:szCs w:val="24"/>
          </w:rPr>
          <w:fldChar w:fldCharType="begin"/>
        </w:r>
        <w:r w:rsidRPr="006A6D03">
          <w:rPr>
            <w:rFonts w:ascii="Times New Roman" w:hAnsi="Times New Roman" w:cs="Times New Roman"/>
            <w:sz w:val="24"/>
            <w:szCs w:val="24"/>
          </w:rPr>
          <w:instrText>PAGE   \* MERGEFORMAT</w:instrText>
        </w:r>
        <w:r w:rsidRPr="006A6D03">
          <w:rPr>
            <w:rFonts w:ascii="Times New Roman" w:hAnsi="Times New Roman" w:cs="Times New Roman"/>
            <w:sz w:val="24"/>
            <w:szCs w:val="24"/>
          </w:rPr>
          <w:fldChar w:fldCharType="separate"/>
        </w:r>
        <w:r w:rsidRPr="006A6D03">
          <w:rPr>
            <w:rFonts w:ascii="Times New Roman" w:hAnsi="Times New Roman" w:cs="Times New Roman"/>
            <w:sz w:val="24"/>
            <w:szCs w:val="24"/>
            <w:lang w:val="es-ES"/>
          </w:rPr>
          <w:t>2</w:t>
        </w:r>
        <w:r w:rsidRPr="006A6D03">
          <w:rPr>
            <w:rFonts w:ascii="Times New Roman" w:hAnsi="Times New Roman" w:cs="Times New Roman"/>
            <w:sz w:val="24"/>
            <w:szCs w:val="24"/>
          </w:rPr>
          <w:fldChar w:fldCharType="end"/>
        </w:r>
      </w:p>
    </w:sdtContent>
  </w:sdt>
  <w:p w14:paraId="13EC248D" w14:textId="29838AE3" w:rsidR="00566479" w:rsidRPr="00F9594B" w:rsidRDefault="00566479" w:rsidP="00566479">
    <w:pPr>
      <w:pStyle w:val="Piedepgina"/>
      <w:ind w:left="360"/>
      <w:jc w:val="center"/>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320B7" w14:textId="77777777" w:rsidR="00566479" w:rsidRDefault="00566479" w:rsidP="00566479">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95F73" w14:textId="77777777" w:rsidR="00EF119E" w:rsidRDefault="00EF119E" w:rsidP="00D46F5E">
      <w:pPr>
        <w:spacing w:after="0" w:line="240" w:lineRule="auto"/>
      </w:pPr>
      <w:r>
        <w:separator/>
      </w:r>
    </w:p>
  </w:footnote>
  <w:footnote w:type="continuationSeparator" w:id="0">
    <w:p w14:paraId="7517CECF" w14:textId="77777777" w:rsidR="00EF119E" w:rsidRDefault="00EF119E" w:rsidP="00D46F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1522"/>
    <w:multiLevelType w:val="hybridMultilevel"/>
    <w:tmpl w:val="0D8E7E60"/>
    <w:lvl w:ilvl="0" w:tplc="9DB0EAFA">
      <w:start w:val="1"/>
      <w:numFmt w:val="decimal"/>
      <w:lvlText w:val="%1."/>
      <w:lvlJc w:val="left"/>
      <w:pPr>
        <w:ind w:left="502" w:hanging="360"/>
      </w:pPr>
      <w:rPr>
        <w:rFonts w:hint="default"/>
      </w:rPr>
    </w:lvl>
    <w:lvl w:ilvl="1" w:tplc="100A0019" w:tentative="1">
      <w:start w:val="1"/>
      <w:numFmt w:val="lowerLetter"/>
      <w:lvlText w:val="%2."/>
      <w:lvlJc w:val="left"/>
      <w:pPr>
        <w:ind w:left="1222" w:hanging="360"/>
      </w:pPr>
    </w:lvl>
    <w:lvl w:ilvl="2" w:tplc="100A001B" w:tentative="1">
      <w:start w:val="1"/>
      <w:numFmt w:val="lowerRoman"/>
      <w:lvlText w:val="%3."/>
      <w:lvlJc w:val="right"/>
      <w:pPr>
        <w:ind w:left="1942" w:hanging="180"/>
      </w:pPr>
    </w:lvl>
    <w:lvl w:ilvl="3" w:tplc="100A000F" w:tentative="1">
      <w:start w:val="1"/>
      <w:numFmt w:val="decimal"/>
      <w:lvlText w:val="%4."/>
      <w:lvlJc w:val="left"/>
      <w:pPr>
        <w:ind w:left="2662" w:hanging="360"/>
      </w:pPr>
    </w:lvl>
    <w:lvl w:ilvl="4" w:tplc="100A0019" w:tentative="1">
      <w:start w:val="1"/>
      <w:numFmt w:val="lowerLetter"/>
      <w:lvlText w:val="%5."/>
      <w:lvlJc w:val="left"/>
      <w:pPr>
        <w:ind w:left="3382" w:hanging="360"/>
      </w:pPr>
    </w:lvl>
    <w:lvl w:ilvl="5" w:tplc="100A001B" w:tentative="1">
      <w:start w:val="1"/>
      <w:numFmt w:val="lowerRoman"/>
      <w:lvlText w:val="%6."/>
      <w:lvlJc w:val="right"/>
      <w:pPr>
        <w:ind w:left="4102" w:hanging="180"/>
      </w:pPr>
    </w:lvl>
    <w:lvl w:ilvl="6" w:tplc="100A000F" w:tentative="1">
      <w:start w:val="1"/>
      <w:numFmt w:val="decimal"/>
      <w:lvlText w:val="%7."/>
      <w:lvlJc w:val="left"/>
      <w:pPr>
        <w:ind w:left="4822" w:hanging="360"/>
      </w:pPr>
    </w:lvl>
    <w:lvl w:ilvl="7" w:tplc="100A0019" w:tentative="1">
      <w:start w:val="1"/>
      <w:numFmt w:val="lowerLetter"/>
      <w:lvlText w:val="%8."/>
      <w:lvlJc w:val="left"/>
      <w:pPr>
        <w:ind w:left="5542" w:hanging="360"/>
      </w:pPr>
    </w:lvl>
    <w:lvl w:ilvl="8" w:tplc="100A001B" w:tentative="1">
      <w:start w:val="1"/>
      <w:numFmt w:val="lowerRoman"/>
      <w:lvlText w:val="%9."/>
      <w:lvlJc w:val="right"/>
      <w:pPr>
        <w:ind w:left="6262" w:hanging="180"/>
      </w:pPr>
    </w:lvl>
  </w:abstractNum>
  <w:abstractNum w:abstractNumId="1" w15:restartNumberingAfterBreak="0">
    <w:nsid w:val="073E00FC"/>
    <w:multiLevelType w:val="hybridMultilevel"/>
    <w:tmpl w:val="C3D20676"/>
    <w:lvl w:ilvl="0" w:tplc="100A0013">
      <w:start w:val="1"/>
      <w:numFmt w:val="upperRoman"/>
      <w:lvlText w:val="%1."/>
      <w:lvlJc w:val="righ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 w15:restartNumberingAfterBreak="0">
    <w:nsid w:val="0ADA6E68"/>
    <w:multiLevelType w:val="hybridMultilevel"/>
    <w:tmpl w:val="8AB82D96"/>
    <w:lvl w:ilvl="0" w:tplc="1C44C8B6">
      <w:start w:val="1"/>
      <w:numFmt w:val="bullet"/>
      <w:lvlText w:val=""/>
      <w:lvlJc w:val="left"/>
      <w:pPr>
        <w:ind w:left="795" w:hanging="360"/>
      </w:pPr>
      <w:rPr>
        <w:rFonts w:ascii="Symbol" w:hAnsi="Symbol" w:hint="default"/>
        <w:sz w:val="24"/>
        <w:szCs w:val="24"/>
      </w:rPr>
    </w:lvl>
    <w:lvl w:ilvl="1" w:tplc="100A0003" w:tentative="1">
      <w:start w:val="1"/>
      <w:numFmt w:val="bullet"/>
      <w:lvlText w:val="o"/>
      <w:lvlJc w:val="left"/>
      <w:pPr>
        <w:ind w:left="1515" w:hanging="360"/>
      </w:pPr>
      <w:rPr>
        <w:rFonts w:ascii="Courier New" w:hAnsi="Courier New" w:cs="Courier New" w:hint="default"/>
      </w:rPr>
    </w:lvl>
    <w:lvl w:ilvl="2" w:tplc="100A0005" w:tentative="1">
      <w:start w:val="1"/>
      <w:numFmt w:val="bullet"/>
      <w:lvlText w:val=""/>
      <w:lvlJc w:val="left"/>
      <w:pPr>
        <w:ind w:left="2235" w:hanging="360"/>
      </w:pPr>
      <w:rPr>
        <w:rFonts w:ascii="Wingdings" w:hAnsi="Wingdings" w:hint="default"/>
      </w:rPr>
    </w:lvl>
    <w:lvl w:ilvl="3" w:tplc="100A0001" w:tentative="1">
      <w:start w:val="1"/>
      <w:numFmt w:val="bullet"/>
      <w:lvlText w:val=""/>
      <w:lvlJc w:val="left"/>
      <w:pPr>
        <w:ind w:left="2955" w:hanging="360"/>
      </w:pPr>
      <w:rPr>
        <w:rFonts w:ascii="Symbol" w:hAnsi="Symbol" w:hint="default"/>
      </w:rPr>
    </w:lvl>
    <w:lvl w:ilvl="4" w:tplc="100A0003" w:tentative="1">
      <w:start w:val="1"/>
      <w:numFmt w:val="bullet"/>
      <w:lvlText w:val="o"/>
      <w:lvlJc w:val="left"/>
      <w:pPr>
        <w:ind w:left="3675" w:hanging="360"/>
      </w:pPr>
      <w:rPr>
        <w:rFonts w:ascii="Courier New" w:hAnsi="Courier New" w:cs="Courier New" w:hint="default"/>
      </w:rPr>
    </w:lvl>
    <w:lvl w:ilvl="5" w:tplc="100A0005" w:tentative="1">
      <w:start w:val="1"/>
      <w:numFmt w:val="bullet"/>
      <w:lvlText w:val=""/>
      <w:lvlJc w:val="left"/>
      <w:pPr>
        <w:ind w:left="4395" w:hanging="360"/>
      </w:pPr>
      <w:rPr>
        <w:rFonts w:ascii="Wingdings" w:hAnsi="Wingdings" w:hint="default"/>
      </w:rPr>
    </w:lvl>
    <w:lvl w:ilvl="6" w:tplc="100A0001" w:tentative="1">
      <w:start w:val="1"/>
      <w:numFmt w:val="bullet"/>
      <w:lvlText w:val=""/>
      <w:lvlJc w:val="left"/>
      <w:pPr>
        <w:ind w:left="5115" w:hanging="360"/>
      </w:pPr>
      <w:rPr>
        <w:rFonts w:ascii="Symbol" w:hAnsi="Symbol" w:hint="default"/>
      </w:rPr>
    </w:lvl>
    <w:lvl w:ilvl="7" w:tplc="100A0003" w:tentative="1">
      <w:start w:val="1"/>
      <w:numFmt w:val="bullet"/>
      <w:lvlText w:val="o"/>
      <w:lvlJc w:val="left"/>
      <w:pPr>
        <w:ind w:left="5835" w:hanging="360"/>
      </w:pPr>
      <w:rPr>
        <w:rFonts w:ascii="Courier New" w:hAnsi="Courier New" w:cs="Courier New" w:hint="default"/>
      </w:rPr>
    </w:lvl>
    <w:lvl w:ilvl="8" w:tplc="100A0005" w:tentative="1">
      <w:start w:val="1"/>
      <w:numFmt w:val="bullet"/>
      <w:lvlText w:val=""/>
      <w:lvlJc w:val="left"/>
      <w:pPr>
        <w:ind w:left="6555" w:hanging="360"/>
      </w:pPr>
      <w:rPr>
        <w:rFonts w:ascii="Wingdings" w:hAnsi="Wingdings" w:hint="default"/>
      </w:rPr>
    </w:lvl>
  </w:abstractNum>
  <w:abstractNum w:abstractNumId="3" w15:restartNumberingAfterBreak="0">
    <w:nsid w:val="10BD677B"/>
    <w:multiLevelType w:val="hybridMultilevel"/>
    <w:tmpl w:val="CC8E132A"/>
    <w:lvl w:ilvl="0" w:tplc="B002C91E">
      <w:start w:val="1"/>
      <w:numFmt w:val="decimal"/>
      <w:lvlText w:val="(%1)"/>
      <w:lvlJc w:val="left"/>
      <w:pPr>
        <w:ind w:left="785" w:hanging="360"/>
      </w:pPr>
      <w:rPr>
        <w:rFonts w:ascii="Times New Roman" w:eastAsiaTheme="minorHAnsi" w:hAnsi="Times New Roman" w:cs="Times New Roman"/>
        <w:sz w:val="24"/>
        <w:szCs w:val="24"/>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158F49A1"/>
    <w:multiLevelType w:val="hybridMultilevel"/>
    <w:tmpl w:val="F71212D6"/>
    <w:lvl w:ilvl="0" w:tplc="1C44C8B6">
      <w:start w:val="1"/>
      <w:numFmt w:val="bullet"/>
      <w:lvlText w:val=""/>
      <w:lvlJc w:val="left"/>
      <w:pPr>
        <w:ind w:left="795" w:hanging="360"/>
      </w:pPr>
      <w:rPr>
        <w:rFonts w:ascii="Symbol" w:hAnsi="Symbol" w:hint="default"/>
        <w:sz w:val="24"/>
        <w:szCs w:val="24"/>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15:restartNumberingAfterBreak="0">
    <w:nsid w:val="17F95173"/>
    <w:multiLevelType w:val="hybridMultilevel"/>
    <w:tmpl w:val="5F4C5B80"/>
    <w:lvl w:ilvl="0" w:tplc="100A0001">
      <w:start w:val="1"/>
      <w:numFmt w:val="bullet"/>
      <w:lvlText w:val=""/>
      <w:lvlJc w:val="left"/>
      <w:pPr>
        <w:ind w:left="1068" w:hanging="360"/>
      </w:pPr>
      <w:rPr>
        <w:rFonts w:ascii="Symbol" w:hAnsi="Symbol" w:hint="default"/>
      </w:rPr>
    </w:lvl>
    <w:lvl w:ilvl="1" w:tplc="100A0003" w:tentative="1">
      <w:start w:val="1"/>
      <w:numFmt w:val="bullet"/>
      <w:lvlText w:val="o"/>
      <w:lvlJc w:val="left"/>
      <w:pPr>
        <w:ind w:left="1788" w:hanging="360"/>
      </w:pPr>
      <w:rPr>
        <w:rFonts w:ascii="Courier New" w:hAnsi="Courier New" w:cs="Courier New" w:hint="default"/>
      </w:rPr>
    </w:lvl>
    <w:lvl w:ilvl="2" w:tplc="100A0005" w:tentative="1">
      <w:start w:val="1"/>
      <w:numFmt w:val="bullet"/>
      <w:lvlText w:val=""/>
      <w:lvlJc w:val="left"/>
      <w:pPr>
        <w:ind w:left="2508" w:hanging="360"/>
      </w:pPr>
      <w:rPr>
        <w:rFonts w:ascii="Wingdings" w:hAnsi="Wingdings" w:hint="default"/>
      </w:rPr>
    </w:lvl>
    <w:lvl w:ilvl="3" w:tplc="100A0001" w:tentative="1">
      <w:start w:val="1"/>
      <w:numFmt w:val="bullet"/>
      <w:lvlText w:val=""/>
      <w:lvlJc w:val="left"/>
      <w:pPr>
        <w:ind w:left="3228" w:hanging="360"/>
      </w:pPr>
      <w:rPr>
        <w:rFonts w:ascii="Symbol" w:hAnsi="Symbol" w:hint="default"/>
      </w:rPr>
    </w:lvl>
    <w:lvl w:ilvl="4" w:tplc="100A0003" w:tentative="1">
      <w:start w:val="1"/>
      <w:numFmt w:val="bullet"/>
      <w:lvlText w:val="o"/>
      <w:lvlJc w:val="left"/>
      <w:pPr>
        <w:ind w:left="3948" w:hanging="360"/>
      </w:pPr>
      <w:rPr>
        <w:rFonts w:ascii="Courier New" w:hAnsi="Courier New" w:cs="Courier New" w:hint="default"/>
      </w:rPr>
    </w:lvl>
    <w:lvl w:ilvl="5" w:tplc="100A0005" w:tentative="1">
      <w:start w:val="1"/>
      <w:numFmt w:val="bullet"/>
      <w:lvlText w:val=""/>
      <w:lvlJc w:val="left"/>
      <w:pPr>
        <w:ind w:left="4668" w:hanging="360"/>
      </w:pPr>
      <w:rPr>
        <w:rFonts w:ascii="Wingdings" w:hAnsi="Wingdings" w:hint="default"/>
      </w:rPr>
    </w:lvl>
    <w:lvl w:ilvl="6" w:tplc="100A0001" w:tentative="1">
      <w:start w:val="1"/>
      <w:numFmt w:val="bullet"/>
      <w:lvlText w:val=""/>
      <w:lvlJc w:val="left"/>
      <w:pPr>
        <w:ind w:left="5388" w:hanging="360"/>
      </w:pPr>
      <w:rPr>
        <w:rFonts w:ascii="Symbol" w:hAnsi="Symbol" w:hint="default"/>
      </w:rPr>
    </w:lvl>
    <w:lvl w:ilvl="7" w:tplc="100A0003" w:tentative="1">
      <w:start w:val="1"/>
      <w:numFmt w:val="bullet"/>
      <w:lvlText w:val="o"/>
      <w:lvlJc w:val="left"/>
      <w:pPr>
        <w:ind w:left="6108" w:hanging="360"/>
      </w:pPr>
      <w:rPr>
        <w:rFonts w:ascii="Courier New" w:hAnsi="Courier New" w:cs="Courier New" w:hint="default"/>
      </w:rPr>
    </w:lvl>
    <w:lvl w:ilvl="8" w:tplc="100A0005" w:tentative="1">
      <w:start w:val="1"/>
      <w:numFmt w:val="bullet"/>
      <w:lvlText w:val=""/>
      <w:lvlJc w:val="left"/>
      <w:pPr>
        <w:ind w:left="6828" w:hanging="360"/>
      </w:pPr>
      <w:rPr>
        <w:rFonts w:ascii="Wingdings" w:hAnsi="Wingdings" w:hint="default"/>
      </w:rPr>
    </w:lvl>
  </w:abstractNum>
  <w:abstractNum w:abstractNumId="6" w15:restartNumberingAfterBreak="0">
    <w:nsid w:val="18E11DDB"/>
    <w:multiLevelType w:val="hybridMultilevel"/>
    <w:tmpl w:val="1E66B904"/>
    <w:lvl w:ilvl="0" w:tplc="100A0013">
      <w:start w:val="1"/>
      <w:numFmt w:val="upperRoman"/>
      <w:lvlText w:val="%1."/>
      <w:lvlJc w:val="righ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15:restartNumberingAfterBreak="0">
    <w:nsid w:val="1A491BDE"/>
    <w:multiLevelType w:val="hybridMultilevel"/>
    <w:tmpl w:val="826CEB42"/>
    <w:lvl w:ilvl="0" w:tplc="8FCABD76">
      <w:start w:val="1"/>
      <w:numFmt w:val="upperRoman"/>
      <w:lvlText w:val="%1."/>
      <w:lvlJc w:val="left"/>
      <w:pPr>
        <w:ind w:left="1080" w:hanging="72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8" w15:restartNumberingAfterBreak="0">
    <w:nsid w:val="1A85162D"/>
    <w:multiLevelType w:val="hybridMultilevel"/>
    <w:tmpl w:val="08842FF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 w15:restartNumberingAfterBreak="0">
    <w:nsid w:val="1B2B6E72"/>
    <w:multiLevelType w:val="hybridMultilevel"/>
    <w:tmpl w:val="C958A8DE"/>
    <w:lvl w:ilvl="0" w:tplc="CF4634A8">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BFEF550">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FAA8618">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1AAB406">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8D0C9D6">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8841B3C">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0C0DF2E">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970C152">
      <w:start w:val="1"/>
      <w:numFmt w:val="bullet"/>
      <w:lvlText w:val="o"/>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B32720A">
      <w:start w:val="1"/>
      <w:numFmt w:val="bullet"/>
      <w:lvlText w:val="▪"/>
      <w:lvlJc w:val="left"/>
      <w:pPr>
        <w:ind w:left="79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B89201B"/>
    <w:multiLevelType w:val="hybridMultilevel"/>
    <w:tmpl w:val="9524F4B8"/>
    <w:lvl w:ilvl="0" w:tplc="E2CAF04A">
      <w:start w:val="1"/>
      <w:numFmt w:val="bullet"/>
      <w:lvlText w:val=""/>
      <w:lvlJc w:val="left"/>
      <w:pPr>
        <w:ind w:left="1428" w:hanging="360"/>
      </w:pPr>
      <w:rPr>
        <w:rFonts w:ascii="Symbol" w:hAnsi="Symbol" w:hint="default"/>
        <w:sz w:val="24"/>
        <w:szCs w:val="24"/>
      </w:rPr>
    </w:lvl>
    <w:lvl w:ilvl="1" w:tplc="100A0003" w:tentative="1">
      <w:start w:val="1"/>
      <w:numFmt w:val="bullet"/>
      <w:lvlText w:val="o"/>
      <w:lvlJc w:val="left"/>
      <w:pPr>
        <w:ind w:left="2148" w:hanging="360"/>
      </w:pPr>
      <w:rPr>
        <w:rFonts w:ascii="Courier New" w:hAnsi="Courier New" w:cs="Courier New" w:hint="default"/>
      </w:rPr>
    </w:lvl>
    <w:lvl w:ilvl="2" w:tplc="100A0005" w:tentative="1">
      <w:start w:val="1"/>
      <w:numFmt w:val="bullet"/>
      <w:lvlText w:val=""/>
      <w:lvlJc w:val="left"/>
      <w:pPr>
        <w:ind w:left="2868" w:hanging="360"/>
      </w:pPr>
      <w:rPr>
        <w:rFonts w:ascii="Wingdings" w:hAnsi="Wingdings" w:hint="default"/>
      </w:rPr>
    </w:lvl>
    <w:lvl w:ilvl="3" w:tplc="100A0001" w:tentative="1">
      <w:start w:val="1"/>
      <w:numFmt w:val="bullet"/>
      <w:lvlText w:val=""/>
      <w:lvlJc w:val="left"/>
      <w:pPr>
        <w:ind w:left="3588" w:hanging="360"/>
      </w:pPr>
      <w:rPr>
        <w:rFonts w:ascii="Symbol" w:hAnsi="Symbol" w:hint="default"/>
      </w:rPr>
    </w:lvl>
    <w:lvl w:ilvl="4" w:tplc="100A0003" w:tentative="1">
      <w:start w:val="1"/>
      <w:numFmt w:val="bullet"/>
      <w:lvlText w:val="o"/>
      <w:lvlJc w:val="left"/>
      <w:pPr>
        <w:ind w:left="4308" w:hanging="360"/>
      </w:pPr>
      <w:rPr>
        <w:rFonts w:ascii="Courier New" w:hAnsi="Courier New" w:cs="Courier New" w:hint="default"/>
      </w:rPr>
    </w:lvl>
    <w:lvl w:ilvl="5" w:tplc="100A0005" w:tentative="1">
      <w:start w:val="1"/>
      <w:numFmt w:val="bullet"/>
      <w:lvlText w:val=""/>
      <w:lvlJc w:val="left"/>
      <w:pPr>
        <w:ind w:left="5028" w:hanging="360"/>
      </w:pPr>
      <w:rPr>
        <w:rFonts w:ascii="Wingdings" w:hAnsi="Wingdings" w:hint="default"/>
      </w:rPr>
    </w:lvl>
    <w:lvl w:ilvl="6" w:tplc="100A0001" w:tentative="1">
      <w:start w:val="1"/>
      <w:numFmt w:val="bullet"/>
      <w:lvlText w:val=""/>
      <w:lvlJc w:val="left"/>
      <w:pPr>
        <w:ind w:left="5748" w:hanging="360"/>
      </w:pPr>
      <w:rPr>
        <w:rFonts w:ascii="Symbol" w:hAnsi="Symbol" w:hint="default"/>
      </w:rPr>
    </w:lvl>
    <w:lvl w:ilvl="7" w:tplc="100A0003" w:tentative="1">
      <w:start w:val="1"/>
      <w:numFmt w:val="bullet"/>
      <w:lvlText w:val="o"/>
      <w:lvlJc w:val="left"/>
      <w:pPr>
        <w:ind w:left="6468" w:hanging="360"/>
      </w:pPr>
      <w:rPr>
        <w:rFonts w:ascii="Courier New" w:hAnsi="Courier New" w:cs="Courier New" w:hint="default"/>
      </w:rPr>
    </w:lvl>
    <w:lvl w:ilvl="8" w:tplc="100A0005" w:tentative="1">
      <w:start w:val="1"/>
      <w:numFmt w:val="bullet"/>
      <w:lvlText w:val=""/>
      <w:lvlJc w:val="left"/>
      <w:pPr>
        <w:ind w:left="7188" w:hanging="360"/>
      </w:pPr>
      <w:rPr>
        <w:rFonts w:ascii="Wingdings" w:hAnsi="Wingdings" w:hint="default"/>
      </w:rPr>
    </w:lvl>
  </w:abstractNum>
  <w:abstractNum w:abstractNumId="11" w15:restartNumberingAfterBreak="0">
    <w:nsid w:val="1D7E1269"/>
    <w:multiLevelType w:val="hybridMultilevel"/>
    <w:tmpl w:val="DFF0B9B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2" w15:restartNumberingAfterBreak="0">
    <w:nsid w:val="1E2C3EE6"/>
    <w:multiLevelType w:val="hybridMultilevel"/>
    <w:tmpl w:val="5EC2B2E6"/>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3" w15:restartNumberingAfterBreak="0">
    <w:nsid w:val="1FA40B39"/>
    <w:multiLevelType w:val="hybridMultilevel"/>
    <w:tmpl w:val="939EB206"/>
    <w:lvl w:ilvl="0" w:tplc="100A0005">
      <w:start w:val="1"/>
      <w:numFmt w:val="bullet"/>
      <w:lvlText w:val=""/>
      <w:lvlJc w:val="left"/>
      <w:pPr>
        <w:ind w:left="1440" w:hanging="360"/>
      </w:pPr>
      <w:rPr>
        <w:rFonts w:ascii="Wingdings" w:hAnsi="Wingdings"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14" w15:restartNumberingAfterBreak="0">
    <w:nsid w:val="2639212F"/>
    <w:multiLevelType w:val="hybridMultilevel"/>
    <w:tmpl w:val="4FDC0A7C"/>
    <w:lvl w:ilvl="0" w:tplc="84A42F00">
      <w:start w:val="1"/>
      <w:numFmt w:val="decimal"/>
      <w:lvlText w:val="%1."/>
      <w:lvlJc w:val="left"/>
      <w:pPr>
        <w:ind w:left="644" w:hanging="360"/>
      </w:pPr>
      <w:rPr>
        <w:rFonts w:ascii="Times New Roman" w:hAnsi="Times New Roman" w:cs="Times New Roman" w:hint="default"/>
        <w:b/>
        <w:bCs/>
        <w:sz w:val="24"/>
        <w:szCs w:val="24"/>
      </w:rPr>
    </w:lvl>
    <w:lvl w:ilvl="1" w:tplc="100A0019" w:tentative="1">
      <w:start w:val="1"/>
      <w:numFmt w:val="lowerLetter"/>
      <w:lvlText w:val="%2."/>
      <w:lvlJc w:val="left"/>
      <w:pPr>
        <w:ind w:left="1582" w:hanging="360"/>
      </w:pPr>
    </w:lvl>
    <w:lvl w:ilvl="2" w:tplc="100A001B" w:tentative="1">
      <w:start w:val="1"/>
      <w:numFmt w:val="lowerRoman"/>
      <w:lvlText w:val="%3."/>
      <w:lvlJc w:val="right"/>
      <w:pPr>
        <w:ind w:left="2302" w:hanging="180"/>
      </w:pPr>
    </w:lvl>
    <w:lvl w:ilvl="3" w:tplc="100A000F" w:tentative="1">
      <w:start w:val="1"/>
      <w:numFmt w:val="decimal"/>
      <w:lvlText w:val="%4."/>
      <w:lvlJc w:val="left"/>
      <w:pPr>
        <w:ind w:left="3022" w:hanging="360"/>
      </w:pPr>
    </w:lvl>
    <w:lvl w:ilvl="4" w:tplc="100A0019" w:tentative="1">
      <w:start w:val="1"/>
      <w:numFmt w:val="lowerLetter"/>
      <w:lvlText w:val="%5."/>
      <w:lvlJc w:val="left"/>
      <w:pPr>
        <w:ind w:left="3742" w:hanging="360"/>
      </w:pPr>
    </w:lvl>
    <w:lvl w:ilvl="5" w:tplc="100A001B" w:tentative="1">
      <w:start w:val="1"/>
      <w:numFmt w:val="lowerRoman"/>
      <w:lvlText w:val="%6."/>
      <w:lvlJc w:val="right"/>
      <w:pPr>
        <w:ind w:left="4462" w:hanging="180"/>
      </w:pPr>
    </w:lvl>
    <w:lvl w:ilvl="6" w:tplc="100A000F" w:tentative="1">
      <w:start w:val="1"/>
      <w:numFmt w:val="decimal"/>
      <w:lvlText w:val="%7."/>
      <w:lvlJc w:val="left"/>
      <w:pPr>
        <w:ind w:left="5182" w:hanging="360"/>
      </w:pPr>
    </w:lvl>
    <w:lvl w:ilvl="7" w:tplc="100A0019" w:tentative="1">
      <w:start w:val="1"/>
      <w:numFmt w:val="lowerLetter"/>
      <w:lvlText w:val="%8."/>
      <w:lvlJc w:val="left"/>
      <w:pPr>
        <w:ind w:left="5902" w:hanging="360"/>
      </w:pPr>
    </w:lvl>
    <w:lvl w:ilvl="8" w:tplc="100A001B" w:tentative="1">
      <w:start w:val="1"/>
      <w:numFmt w:val="lowerRoman"/>
      <w:lvlText w:val="%9."/>
      <w:lvlJc w:val="right"/>
      <w:pPr>
        <w:ind w:left="6622" w:hanging="180"/>
      </w:pPr>
    </w:lvl>
  </w:abstractNum>
  <w:abstractNum w:abstractNumId="15" w15:restartNumberingAfterBreak="0">
    <w:nsid w:val="27A342F3"/>
    <w:multiLevelType w:val="hybridMultilevel"/>
    <w:tmpl w:val="F7D2FEBA"/>
    <w:lvl w:ilvl="0" w:tplc="100A0013">
      <w:start w:val="1"/>
      <w:numFmt w:val="upperRoman"/>
      <w:lvlText w:val="%1."/>
      <w:lvlJc w:val="right"/>
      <w:pPr>
        <w:ind w:left="720" w:hanging="360"/>
      </w:pPr>
    </w:lvl>
    <w:lvl w:ilvl="1" w:tplc="100A0019">
      <w:start w:val="1"/>
      <w:numFmt w:val="lowerLetter"/>
      <w:lvlText w:val="%2."/>
      <w:lvlJc w:val="left"/>
      <w:pPr>
        <w:ind w:left="1440" w:hanging="360"/>
      </w:pPr>
      <w:rPr>
        <w:rFonts w:hint="default"/>
      </w:r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6" w15:restartNumberingAfterBreak="0">
    <w:nsid w:val="28FB6668"/>
    <w:multiLevelType w:val="hybridMultilevel"/>
    <w:tmpl w:val="E41CC792"/>
    <w:lvl w:ilvl="0" w:tplc="D04687BC">
      <w:start w:val="1"/>
      <w:numFmt w:val="decimal"/>
      <w:lvlText w:val="%1."/>
      <w:lvlJc w:val="left"/>
      <w:pPr>
        <w:ind w:left="1800" w:hanging="360"/>
      </w:pPr>
      <w:rPr>
        <w:b/>
        <w:bCs/>
      </w:rPr>
    </w:lvl>
    <w:lvl w:ilvl="1" w:tplc="100A0019" w:tentative="1">
      <w:start w:val="1"/>
      <w:numFmt w:val="lowerLetter"/>
      <w:lvlText w:val="%2."/>
      <w:lvlJc w:val="left"/>
      <w:pPr>
        <w:ind w:left="2520" w:hanging="360"/>
      </w:pPr>
    </w:lvl>
    <w:lvl w:ilvl="2" w:tplc="100A001B" w:tentative="1">
      <w:start w:val="1"/>
      <w:numFmt w:val="lowerRoman"/>
      <w:lvlText w:val="%3."/>
      <w:lvlJc w:val="right"/>
      <w:pPr>
        <w:ind w:left="3240" w:hanging="180"/>
      </w:pPr>
    </w:lvl>
    <w:lvl w:ilvl="3" w:tplc="100A000F" w:tentative="1">
      <w:start w:val="1"/>
      <w:numFmt w:val="decimal"/>
      <w:lvlText w:val="%4."/>
      <w:lvlJc w:val="left"/>
      <w:pPr>
        <w:ind w:left="3960" w:hanging="360"/>
      </w:pPr>
    </w:lvl>
    <w:lvl w:ilvl="4" w:tplc="100A0019" w:tentative="1">
      <w:start w:val="1"/>
      <w:numFmt w:val="lowerLetter"/>
      <w:lvlText w:val="%5."/>
      <w:lvlJc w:val="left"/>
      <w:pPr>
        <w:ind w:left="4680" w:hanging="360"/>
      </w:pPr>
    </w:lvl>
    <w:lvl w:ilvl="5" w:tplc="100A001B" w:tentative="1">
      <w:start w:val="1"/>
      <w:numFmt w:val="lowerRoman"/>
      <w:lvlText w:val="%6."/>
      <w:lvlJc w:val="right"/>
      <w:pPr>
        <w:ind w:left="5400" w:hanging="180"/>
      </w:pPr>
    </w:lvl>
    <w:lvl w:ilvl="6" w:tplc="100A000F" w:tentative="1">
      <w:start w:val="1"/>
      <w:numFmt w:val="decimal"/>
      <w:lvlText w:val="%7."/>
      <w:lvlJc w:val="left"/>
      <w:pPr>
        <w:ind w:left="6120" w:hanging="360"/>
      </w:pPr>
    </w:lvl>
    <w:lvl w:ilvl="7" w:tplc="100A0019" w:tentative="1">
      <w:start w:val="1"/>
      <w:numFmt w:val="lowerLetter"/>
      <w:lvlText w:val="%8."/>
      <w:lvlJc w:val="left"/>
      <w:pPr>
        <w:ind w:left="6840" w:hanging="360"/>
      </w:pPr>
    </w:lvl>
    <w:lvl w:ilvl="8" w:tplc="100A001B" w:tentative="1">
      <w:start w:val="1"/>
      <w:numFmt w:val="lowerRoman"/>
      <w:lvlText w:val="%9."/>
      <w:lvlJc w:val="right"/>
      <w:pPr>
        <w:ind w:left="7560" w:hanging="180"/>
      </w:pPr>
    </w:lvl>
  </w:abstractNum>
  <w:abstractNum w:abstractNumId="17" w15:restartNumberingAfterBreak="0">
    <w:nsid w:val="2D781978"/>
    <w:multiLevelType w:val="hybridMultilevel"/>
    <w:tmpl w:val="1AAC85BE"/>
    <w:lvl w:ilvl="0" w:tplc="100A0019">
      <w:start w:val="1"/>
      <w:numFmt w:val="lowerLetter"/>
      <w:lvlText w:val="%1."/>
      <w:lvlJc w:val="left"/>
      <w:pPr>
        <w:ind w:left="1428" w:hanging="360"/>
      </w:pPr>
      <w:rPr>
        <w:rFonts w:hint="default"/>
      </w:rPr>
    </w:lvl>
    <w:lvl w:ilvl="1" w:tplc="100A0003">
      <w:start w:val="1"/>
      <w:numFmt w:val="bullet"/>
      <w:lvlText w:val="o"/>
      <w:lvlJc w:val="left"/>
      <w:pPr>
        <w:ind w:left="2148" w:hanging="360"/>
      </w:pPr>
      <w:rPr>
        <w:rFonts w:ascii="Courier New" w:hAnsi="Courier New" w:cs="Courier New" w:hint="default"/>
      </w:rPr>
    </w:lvl>
    <w:lvl w:ilvl="2" w:tplc="100A0005" w:tentative="1">
      <w:start w:val="1"/>
      <w:numFmt w:val="bullet"/>
      <w:lvlText w:val=""/>
      <w:lvlJc w:val="left"/>
      <w:pPr>
        <w:ind w:left="2868" w:hanging="360"/>
      </w:pPr>
      <w:rPr>
        <w:rFonts w:ascii="Wingdings" w:hAnsi="Wingdings" w:hint="default"/>
      </w:rPr>
    </w:lvl>
    <w:lvl w:ilvl="3" w:tplc="100A0001" w:tentative="1">
      <w:start w:val="1"/>
      <w:numFmt w:val="bullet"/>
      <w:lvlText w:val=""/>
      <w:lvlJc w:val="left"/>
      <w:pPr>
        <w:ind w:left="3588" w:hanging="360"/>
      </w:pPr>
      <w:rPr>
        <w:rFonts w:ascii="Symbol" w:hAnsi="Symbol" w:hint="default"/>
      </w:rPr>
    </w:lvl>
    <w:lvl w:ilvl="4" w:tplc="100A0003" w:tentative="1">
      <w:start w:val="1"/>
      <w:numFmt w:val="bullet"/>
      <w:lvlText w:val="o"/>
      <w:lvlJc w:val="left"/>
      <w:pPr>
        <w:ind w:left="4308" w:hanging="360"/>
      </w:pPr>
      <w:rPr>
        <w:rFonts w:ascii="Courier New" w:hAnsi="Courier New" w:cs="Courier New" w:hint="default"/>
      </w:rPr>
    </w:lvl>
    <w:lvl w:ilvl="5" w:tplc="100A0005" w:tentative="1">
      <w:start w:val="1"/>
      <w:numFmt w:val="bullet"/>
      <w:lvlText w:val=""/>
      <w:lvlJc w:val="left"/>
      <w:pPr>
        <w:ind w:left="5028" w:hanging="360"/>
      </w:pPr>
      <w:rPr>
        <w:rFonts w:ascii="Wingdings" w:hAnsi="Wingdings" w:hint="default"/>
      </w:rPr>
    </w:lvl>
    <w:lvl w:ilvl="6" w:tplc="100A0001" w:tentative="1">
      <w:start w:val="1"/>
      <w:numFmt w:val="bullet"/>
      <w:lvlText w:val=""/>
      <w:lvlJc w:val="left"/>
      <w:pPr>
        <w:ind w:left="5748" w:hanging="360"/>
      </w:pPr>
      <w:rPr>
        <w:rFonts w:ascii="Symbol" w:hAnsi="Symbol" w:hint="default"/>
      </w:rPr>
    </w:lvl>
    <w:lvl w:ilvl="7" w:tplc="100A0003" w:tentative="1">
      <w:start w:val="1"/>
      <w:numFmt w:val="bullet"/>
      <w:lvlText w:val="o"/>
      <w:lvlJc w:val="left"/>
      <w:pPr>
        <w:ind w:left="6468" w:hanging="360"/>
      </w:pPr>
      <w:rPr>
        <w:rFonts w:ascii="Courier New" w:hAnsi="Courier New" w:cs="Courier New" w:hint="default"/>
      </w:rPr>
    </w:lvl>
    <w:lvl w:ilvl="8" w:tplc="100A0005" w:tentative="1">
      <w:start w:val="1"/>
      <w:numFmt w:val="bullet"/>
      <w:lvlText w:val=""/>
      <w:lvlJc w:val="left"/>
      <w:pPr>
        <w:ind w:left="7188" w:hanging="360"/>
      </w:pPr>
      <w:rPr>
        <w:rFonts w:ascii="Wingdings" w:hAnsi="Wingdings" w:hint="default"/>
      </w:rPr>
    </w:lvl>
  </w:abstractNum>
  <w:abstractNum w:abstractNumId="18" w15:restartNumberingAfterBreak="0">
    <w:nsid w:val="33033DBB"/>
    <w:multiLevelType w:val="hybridMultilevel"/>
    <w:tmpl w:val="D69CCAE4"/>
    <w:lvl w:ilvl="0" w:tplc="48D0C55C">
      <w:start w:val="1"/>
      <w:numFmt w:val="bullet"/>
      <w:lvlText w:val=""/>
      <w:lvlJc w:val="left"/>
      <w:pPr>
        <w:ind w:left="705" w:hanging="360"/>
      </w:pPr>
      <w:rPr>
        <w:rFonts w:ascii="Symbol" w:hAnsi="Symbol" w:hint="default"/>
        <w:sz w:val="24"/>
        <w:szCs w:val="22"/>
      </w:rPr>
    </w:lvl>
    <w:lvl w:ilvl="1" w:tplc="100A0003" w:tentative="1">
      <w:start w:val="1"/>
      <w:numFmt w:val="bullet"/>
      <w:lvlText w:val="o"/>
      <w:lvlJc w:val="left"/>
      <w:pPr>
        <w:ind w:left="1425" w:hanging="360"/>
      </w:pPr>
      <w:rPr>
        <w:rFonts w:ascii="Courier New" w:hAnsi="Courier New" w:cs="Courier New" w:hint="default"/>
      </w:rPr>
    </w:lvl>
    <w:lvl w:ilvl="2" w:tplc="100A0005" w:tentative="1">
      <w:start w:val="1"/>
      <w:numFmt w:val="bullet"/>
      <w:lvlText w:val=""/>
      <w:lvlJc w:val="left"/>
      <w:pPr>
        <w:ind w:left="2145" w:hanging="360"/>
      </w:pPr>
      <w:rPr>
        <w:rFonts w:ascii="Wingdings" w:hAnsi="Wingdings" w:hint="default"/>
      </w:rPr>
    </w:lvl>
    <w:lvl w:ilvl="3" w:tplc="100A0001" w:tentative="1">
      <w:start w:val="1"/>
      <w:numFmt w:val="bullet"/>
      <w:lvlText w:val=""/>
      <w:lvlJc w:val="left"/>
      <w:pPr>
        <w:ind w:left="2865" w:hanging="360"/>
      </w:pPr>
      <w:rPr>
        <w:rFonts w:ascii="Symbol" w:hAnsi="Symbol" w:hint="default"/>
      </w:rPr>
    </w:lvl>
    <w:lvl w:ilvl="4" w:tplc="100A0003" w:tentative="1">
      <w:start w:val="1"/>
      <w:numFmt w:val="bullet"/>
      <w:lvlText w:val="o"/>
      <w:lvlJc w:val="left"/>
      <w:pPr>
        <w:ind w:left="3585" w:hanging="360"/>
      </w:pPr>
      <w:rPr>
        <w:rFonts w:ascii="Courier New" w:hAnsi="Courier New" w:cs="Courier New" w:hint="default"/>
      </w:rPr>
    </w:lvl>
    <w:lvl w:ilvl="5" w:tplc="100A0005" w:tentative="1">
      <w:start w:val="1"/>
      <w:numFmt w:val="bullet"/>
      <w:lvlText w:val=""/>
      <w:lvlJc w:val="left"/>
      <w:pPr>
        <w:ind w:left="4305" w:hanging="360"/>
      </w:pPr>
      <w:rPr>
        <w:rFonts w:ascii="Wingdings" w:hAnsi="Wingdings" w:hint="default"/>
      </w:rPr>
    </w:lvl>
    <w:lvl w:ilvl="6" w:tplc="100A0001" w:tentative="1">
      <w:start w:val="1"/>
      <w:numFmt w:val="bullet"/>
      <w:lvlText w:val=""/>
      <w:lvlJc w:val="left"/>
      <w:pPr>
        <w:ind w:left="5025" w:hanging="360"/>
      </w:pPr>
      <w:rPr>
        <w:rFonts w:ascii="Symbol" w:hAnsi="Symbol" w:hint="default"/>
      </w:rPr>
    </w:lvl>
    <w:lvl w:ilvl="7" w:tplc="100A0003" w:tentative="1">
      <w:start w:val="1"/>
      <w:numFmt w:val="bullet"/>
      <w:lvlText w:val="o"/>
      <w:lvlJc w:val="left"/>
      <w:pPr>
        <w:ind w:left="5745" w:hanging="360"/>
      </w:pPr>
      <w:rPr>
        <w:rFonts w:ascii="Courier New" w:hAnsi="Courier New" w:cs="Courier New" w:hint="default"/>
      </w:rPr>
    </w:lvl>
    <w:lvl w:ilvl="8" w:tplc="100A0005" w:tentative="1">
      <w:start w:val="1"/>
      <w:numFmt w:val="bullet"/>
      <w:lvlText w:val=""/>
      <w:lvlJc w:val="left"/>
      <w:pPr>
        <w:ind w:left="6465" w:hanging="360"/>
      </w:pPr>
      <w:rPr>
        <w:rFonts w:ascii="Wingdings" w:hAnsi="Wingdings" w:hint="default"/>
      </w:rPr>
    </w:lvl>
  </w:abstractNum>
  <w:abstractNum w:abstractNumId="19" w15:restartNumberingAfterBreak="0">
    <w:nsid w:val="350122D5"/>
    <w:multiLevelType w:val="hybridMultilevel"/>
    <w:tmpl w:val="1548B88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0" w15:restartNumberingAfterBreak="0">
    <w:nsid w:val="37625979"/>
    <w:multiLevelType w:val="hybridMultilevel"/>
    <w:tmpl w:val="988CC26A"/>
    <w:lvl w:ilvl="0" w:tplc="100A000F">
      <w:start w:val="1"/>
      <w:numFmt w:val="decimal"/>
      <w:lvlText w:val="%1."/>
      <w:lvlJc w:val="left"/>
      <w:pPr>
        <w:ind w:left="1004" w:hanging="360"/>
      </w:p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21" w15:restartNumberingAfterBreak="0">
    <w:nsid w:val="3B642EA6"/>
    <w:multiLevelType w:val="hybridMultilevel"/>
    <w:tmpl w:val="A6B85DB2"/>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2" w15:restartNumberingAfterBreak="0">
    <w:nsid w:val="43CD4A9C"/>
    <w:multiLevelType w:val="hybridMultilevel"/>
    <w:tmpl w:val="3294BEB2"/>
    <w:lvl w:ilvl="0" w:tplc="100A0001">
      <w:start w:val="1"/>
      <w:numFmt w:val="bullet"/>
      <w:lvlText w:val=""/>
      <w:lvlJc w:val="left"/>
      <w:pPr>
        <w:ind w:left="1068" w:hanging="360"/>
      </w:pPr>
      <w:rPr>
        <w:rFonts w:ascii="Symbol" w:hAnsi="Symbol" w:hint="default"/>
      </w:rPr>
    </w:lvl>
    <w:lvl w:ilvl="1" w:tplc="100A0003">
      <w:start w:val="1"/>
      <w:numFmt w:val="bullet"/>
      <w:lvlText w:val="o"/>
      <w:lvlJc w:val="left"/>
      <w:pPr>
        <w:ind w:left="1788" w:hanging="360"/>
      </w:pPr>
      <w:rPr>
        <w:rFonts w:ascii="Courier New" w:hAnsi="Courier New" w:cs="Courier New" w:hint="default"/>
      </w:rPr>
    </w:lvl>
    <w:lvl w:ilvl="2" w:tplc="100A0005" w:tentative="1">
      <w:start w:val="1"/>
      <w:numFmt w:val="bullet"/>
      <w:lvlText w:val=""/>
      <w:lvlJc w:val="left"/>
      <w:pPr>
        <w:ind w:left="2508" w:hanging="360"/>
      </w:pPr>
      <w:rPr>
        <w:rFonts w:ascii="Wingdings" w:hAnsi="Wingdings" w:hint="default"/>
      </w:rPr>
    </w:lvl>
    <w:lvl w:ilvl="3" w:tplc="100A0001" w:tentative="1">
      <w:start w:val="1"/>
      <w:numFmt w:val="bullet"/>
      <w:lvlText w:val=""/>
      <w:lvlJc w:val="left"/>
      <w:pPr>
        <w:ind w:left="3228" w:hanging="360"/>
      </w:pPr>
      <w:rPr>
        <w:rFonts w:ascii="Symbol" w:hAnsi="Symbol" w:hint="default"/>
      </w:rPr>
    </w:lvl>
    <w:lvl w:ilvl="4" w:tplc="100A0003" w:tentative="1">
      <w:start w:val="1"/>
      <w:numFmt w:val="bullet"/>
      <w:lvlText w:val="o"/>
      <w:lvlJc w:val="left"/>
      <w:pPr>
        <w:ind w:left="3948" w:hanging="360"/>
      </w:pPr>
      <w:rPr>
        <w:rFonts w:ascii="Courier New" w:hAnsi="Courier New" w:cs="Courier New" w:hint="default"/>
      </w:rPr>
    </w:lvl>
    <w:lvl w:ilvl="5" w:tplc="100A0005" w:tentative="1">
      <w:start w:val="1"/>
      <w:numFmt w:val="bullet"/>
      <w:lvlText w:val=""/>
      <w:lvlJc w:val="left"/>
      <w:pPr>
        <w:ind w:left="4668" w:hanging="360"/>
      </w:pPr>
      <w:rPr>
        <w:rFonts w:ascii="Wingdings" w:hAnsi="Wingdings" w:hint="default"/>
      </w:rPr>
    </w:lvl>
    <w:lvl w:ilvl="6" w:tplc="100A0001" w:tentative="1">
      <w:start w:val="1"/>
      <w:numFmt w:val="bullet"/>
      <w:lvlText w:val=""/>
      <w:lvlJc w:val="left"/>
      <w:pPr>
        <w:ind w:left="5388" w:hanging="360"/>
      </w:pPr>
      <w:rPr>
        <w:rFonts w:ascii="Symbol" w:hAnsi="Symbol" w:hint="default"/>
      </w:rPr>
    </w:lvl>
    <w:lvl w:ilvl="7" w:tplc="100A0003" w:tentative="1">
      <w:start w:val="1"/>
      <w:numFmt w:val="bullet"/>
      <w:lvlText w:val="o"/>
      <w:lvlJc w:val="left"/>
      <w:pPr>
        <w:ind w:left="6108" w:hanging="360"/>
      </w:pPr>
      <w:rPr>
        <w:rFonts w:ascii="Courier New" w:hAnsi="Courier New" w:cs="Courier New" w:hint="default"/>
      </w:rPr>
    </w:lvl>
    <w:lvl w:ilvl="8" w:tplc="100A0005" w:tentative="1">
      <w:start w:val="1"/>
      <w:numFmt w:val="bullet"/>
      <w:lvlText w:val=""/>
      <w:lvlJc w:val="left"/>
      <w:pPr>
        <w:ind w:left="6828" w:hanging="360"/>
      </w:pPr>
      <w:rPr>
        <w:rFonts w:ascii="Wingdings" w:hAnsi="Wingdings" w:hint="default"/>
      </w:rPr>
    </w:lvl>
  </w:abstractNum>
  <w:abstractNum w:abstractNumId="23" w15:restartNumberingAfterBreak="0">
    <w:nsid w:val="483D17FC"/>
    <w:multiLevelType w:val="hybridMultilevel"/>
    <w:tmpl w:val="C99286F2"/>
    <w:lvl w:ilvl="0" w:tplc="100A0005">
      <w:start w:val="1"/>
      <w:numFmt w:val="bullet"/>
      <w:lvlText w:val=""/>
      <w:lvlJc w:val="left"/>
      <w:pPr>
        <w:ind w:left="1425" w:hanging="360"/>
      </w:pPr>
      <w:rPr>
        <w:rFonts w:ascii="Wingdings" w:hAnsi="Wingdings" w:hint="default"/>
      </w:rPr>
    </w:lvl>
    <w:lvl w:ilvl="1" w:tplc="100A0003" w:tentative="1">
      <w:start w:val="1"/>
      <w:numFmt w:val="bullet"/>
      <w:lvlText w:val="o"/>
      <w:lvlJc w:val="left"/>
      <w:pPr>
        <w:ind w:left="2145" w:hanging="360"/>
      </w:pPr>
      <w:rPr>
        <w:rFonts w:ascii="Courier New" w:hAnsi="Courier New" w:cs="Courier New" w:hint="default"/>
      </w:rPr>
    </w:lvl>
    <w:lvl w:ilvl="2" w:tplc="100A0005" w:tentative="1">
      <w:start w:val="1"/>
      <w:numFmt w:val="bullet"/>
      <w:lvlText w:val=""/>
      <w:lvlJc w:val="left"/>
      <w:pPr>
        <w:ind w:left="2865" w:hanging="360"/>
      </w:pPr>
      <w:rPr>
        <w:rFonts w:ascii="Wingdings" w:hAnsi="Wingdings" w:hint="default"/>
      </w:rPr>
    </w:lvl>
    <w:lvl w:ilvl="3" w:tplc="100A0001" w:tentative="1">
      <w:start w:val="1"/>
      <w:numFmt w:val="bullet"/>
      <w:lvlText w:val=""/>
      <w:lvlJc w:val="left"/>
      <w:pPr>
        <w:ind w:left="3585" w:hanging="360"/>
      </w:pPr>
      <w:rPr>
        <w:rFonts w:ascii="Symbol" w:hAnsi="Symbol" w:hint="default"/>
      </w:rPr>
    </w:lvl>
    <w:lvl w:ilvl="4" w:tplc="100A0003" w:tentative="1">
      <w:start w:val="1"/>
      <w:numFmt w:val="bullet"/>
      <w:lvlText w:val="o"/>
      <w:lvlJc w:val="left"/>
      <w:pPr>
        <w:ind w:left="4305" w:hanging="360"/>
      </w:pPr>
      <w:rPr>
        <w:rFonts w:ascii="Courier New" w:hAnsi="Courier New" w:cs="Courier New" w:hint="default"/>
      </w:rPr>
    </w:lvl>
    <w:lvl w:ilvl="5" w:tplc="100A0005" w:tentative="1">
      <w:start w:val="1"/>
      <w:numFmt w:val="bullet"/>
      <w:lvlText w:val=""/>
      <w:lvlJc w:val="left"/>
      <w:pPr>
        <w:ind w:left="5025" w:hanging="360"/>
      </w:pPr>
      <w:rPr>
        <w:rFonts w:ascii="Wingdings" w:hAnsi="Wingdings" w:hint="default"/>
      </w:rPr>
    </w:lvl>
    <w:lvl w:ilvl="6" w:tplc="100A0001" w:tentative="1">
      <w:start w:val="1"/>
      <w:numFmt w:val="bullet"/>
      <w:lvlText w:val=""/>
      <w:lvlJc w:val="left"/>
      <w:pPr>
        <w:ind w:left="5745" w:hanging="360"/>
      </w:pPr>
      <w:rPr>
        <w:rFonts w:ascii="Symbol" w:hAnsi="Symbol" w:hint="default"/>
      </w:rPr>
    </w:lvl>
    <w:lvl w:ilvl="7" w:tplc="100A0003" w:tentative="1">
      <w:start w:val="1"/>
      <w:numFmt w:val="bullet"/>
      <w:lvlText w:val="o"/>
      <w:lvlJc w:val="left"/>
      <w:pPr>
        <w:ind w:left="6465" w:hanging="360"/>
      </w:pPr>
      <w:rPr>
        <w:rFonts w:ascii="Courier New" w:hAnsi="Courier New" w:cs="Courier New" w:hint="default"/>
      </w:rPr>
    </w:lvl>
    <w:lvl w:ilvl="8" w:tplc="100A0005" w:tentative="1">
      <w:start w:val="1"/>
      <w:numFmt w:val="bullet"/>
      <w:lvlText w:val=""/>
      <w:lvlJc w:val="left"/>
      <w:pPr>
        <w:ind w:left="7185" w:hanging="360"/>
      </w:pPr>
      <w:rPr>
        <w:rFonts w:ascii="Wingdings" w:hAnsi="Wingdings" w:hint="default"/>
      </w:rPr>
    </w:lvl>
  </w:abstractNum>
  <w:abstractNum w:abstractNumId="24" w15:restartNumberingAfterBreak="0">
    <w:nsid w:val="4C3B419F"/>
    <w:multiLevelType w:val="hybridMultilevel"/>
    <w:tmpl w:val="E1505EC0"/>
    <w:lvl w:ilvl="0" w:tplc="FD8CA126">
      <w:start w:val="13"/>
      <w:numFmt w:val="decimal"/>
      <w:lvlText w:val="(%1)"/>
      <w:lvlJc w:val="left"/>
      <w:pPr>
        <w:ind w:left="875" w:hanging="450"/>
      </w:pPr>
      <w:rPr>
        <w:rFonts w:hint="default"/>
      </w:rPr>
    </w:lvl>
    <w:lvl w:ilvl="1" w:tplc="100A0019" w:tentative="1">
      <w:start w:val="1"/>
      <w:numFmt w:val="lowerLetter"/>
      <w:lvlText w:val="%2."/>
      <w:lvlJc w:val="left"/>
      <w:pPr>
        <w:ind w:left="1505" w:hanging="360"/>
      </w:pPr>
    </w:lvl>
    <w:lvl w:ilvl="2" w:tplc="100A001B" w:tentative="1">
      <w:start w:val="1"/>
      <w:numFmt w:val="lowerRoman"/>
      <w:lvlText w:val="%3."/>
      <w:lvlJc w:val="right"/>
      <w:pPr>
        <w:ind w:left="2225" w:hanging="180"/>
      </w:pPr>
    </w:lvl>
    <w:lvl w:ilvl="3" w:tplc="100A000F" w:tentative="1">
      <w:start w:val="1"/>
      <w:numFmt w:val="decimal"/>
      <w:lvlText w:val="%4."/>
      <w:lvlJc w:val="left"/>
      <w:pPr>
        <w:ind w:left="2945" w:hanging="360"/>
      </w:pPr>
    </w:lvl>
    <w:lvl w:ilvl="4" w:tplc="100A0019" w:tentative="1">
      <w:start w:val="1"/>
      <w:numFmt w:val="lowerLetter"/>
      <w:lvlText w:val="%5."/>
      <w:lvlJc w:val="left"/>
      <w:pPr>
        <w:ind w:left="3665" w:hanging="360"/>
      </w:pPr>
    </w:lvl>
    <w:lvl w:ilvl="5" w:tplc="100A001B" w:tentative="1">
      <w:start w:val="1"/>
      <w:numFmt w:val="lowerRoman"/>
      <w:lvlText w:val="%6."/>
      <w:lvlJc w:val="right"/>
      <w:pPr>
        <w:ind w:left="4385" w:hanging="180"/>
      </w:pPr>
    </w:lvl>
    <w:lvl w:ilvl="6" w:tplc="100A000F" w:tentative="1">
      <w:start w:val="1"/>
      <w:numFmt w:val="decimal"/>
      <w:lvlText w:val="%7."/>
      <w:lvlJc w:val="left"/>
      <w:pPr>
        <w:ind w:left="5105" w:hanging="360"/>
      </w:pPr>
    </w:lvl>
    <w:lvl w:ilvl="7" w:tplc="100A0019" w:tentative="1">
      <w:start w:val="1"/>
      <w:numFmt w:val="lowerLetter"/>
      <w:lvlText w:val="%8."/>
      <w:lvlJc w:val="left"/>
      <w:pPr>
        <w:ind w:left="5825" w:hanging="360"/>
      </w:pPr>
    </w:lvl>
    <w:lvl w:ilvl="8" w:tplc="100A001B" w:tentative="1">
      <w:start w:val="1"/>
      <w:numFmt w:val="lowerRoman"/>
      <w:lvlText w:val="%9."/>
      <w:lvlJc w:val="right"/>
      <w:pPr>
        <w:ind w:left="6545" w:hanging="180"/>
      </w:pPr>
    </w:lvl>
  </w:abstractNum>
  <w:abstractNum w:abstractNumId="25" w15:restartNumberingAfterBreak="0">
    <w:nsid w:val="4D545603"/>
    <w:multiLevelType w:val="hybridMultilevel"/>
    <w:tmpl w:val="DD80F37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6" w15:restartNumberingAfterBreak="0">
    <w:nsid w:val="53AC270D"/>
    <w:multiLevelType w:val="hybridMultilevel"/>
    <w:tmpl w:val="F96E8A8E"/>
    <w:lvl w:ilvl="0" w:tplc="09EA933C">
      <w:start w:val="1"/>
      <w:numFmt w:val="bullet"/>
      <w:lvlText w:val=""/>
      <w:lvlJc w:val="left"/>
      <w:pPr>
        <w:ind w:left="720" w:hanging="360"/>
      </w:pPr>
      <w:rPr>
        <w:rFonts w:ascii="Symbol" w:hAnsi="Symbol" w:hint="default"/>
        <w:sz w:val="24"/>
        <w:szCs w:val="22"/>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7" w15:restartNumberingAfterBreak="0">
    <w:nsid w:val="54422691"/>
    <w:multiLevelType w:val="hybridMultilevel"/>
    <w:tmpl w:val="8B085082"/>
    <w:lvl w:ilvl="0" w:tplc="100A0001">
      <w:start w:val="1"/>
      <w:numFmt w:val="bullet"/>
      <w:lvlText w:val=""/>
      <w:lvlJc w:val="left"/>
      <w:pPr>
        <w:ind w:left="1500" w:hanging="360"/>
      </w:pPr>
      <w:rPr>
        <w:rFonts w:ascii="Symbol" w:hAnsi="Symbol" w:hint="default"/>
      </w:rPr>
    </w:lvl>
    <w:lvl w:ilvl="1" w:tplc="100A0003" w:tentative="1">
      <w:start w:val="1"/>
      <w:numFmt w:val="bullet"/>
      <w:lvlText w:val="o"/>
      <w:lvlJc w:val="left"/>
      <w:pPr>
        <w:ind w:left="2220" w:hanging="360"/>
      </w:pPr>
      <w:rPr>
        <w:rFonts w:ascii="Courier New" w:hAnsi="Courier New" w:cs="Courier New" w:hint="default"/>
      </w:rPr>
    </w:lvl>
    <w:lvl w:ilvl="2" w:tplc="100A0005" w:tentative="1">
      <w:start w:val="1"/>
      <w:numFmt w:val="bullet"/>
      <w:lvlText w:val=""/>
      <w:lvlJc w:val="left"/>
      <w:pPr>
        <w:ind w:left="2940" w:hanging="360"/>
      </w:pPr>
      <w:rPr>
        <w:rFonts w:ascii="Wingdings" w:hAnsi="Wingdings" w:hint="default"/>
      </w:rPr>
    </w:lvl>
    <w:lvl w:ilvl="3" w:tplc="100A0001" w:tentative="1">
      <w:start w:val="1"/>
      <w:numFmt w:val="bullet"/>
      <w:lvlText w:val=""/>
      <w:lvlJc w:val="left"/>
      <w:pPr>
        <w:ind w:left="3660" w:hanging="360"/>
      </w:pPr>
      <w:rPr>
        <w:rFonts w:ascii="Symbol" w:hAnsi="Symbol" w:hint="default"/>
      </w:rPr>
    </w:lvl>
    <w:lvl w:ilvl="4" w:tplc="100A0003" w:tentative="1">
      <w:start w:val="1"/>
      <w:numFmt w:val="bullet"/>
      <w:lvlText w:val="o"/>
      <w:lvlJc w:val="left"/>
      <w:pPr>
        <w:ind w:left="4380" w:hanging="360"/>
      </w:pPr>
      <w:rPr>
        <w:rFonts w:ascii="Courier New" w:hAnsi="Courier New" w:cs="Courier New" w:hint="default"/>
      </w:rPr>
    </w:lvl>
    <w:lvl w:ilvl="5" w:tplc="100A0005" w:tentative="1">
      <w:start w:val="1"/>
      <w:numFmt w:val="bullet"/>
      <w:lvlText w:val=""/>
      <w:lvlJc w:val="left"/>
      <w:pPr>
        <w:ind w:left="5100" w:hanging="360"/>
      </w:pPr>
      <w:rPr>
        <w:rFonts w:ascii="Wingdings" w:hAnsi="Wingdings" w:hint="default"/>
      </w:rPr>
    </w:lvl>
    <w:lvl w:ilvl="6" w:tplc="100A0001" w:tentative="1">
      <w:start w:val="1"/>
      <w:numFmt w:val="bullet"/>
      <w:lvlText w:val=""/>
      <w:lvlJc w:val="left"/>
      <w:pPr>
        <w:ind w:left="5820" w:hanging="360"/>
      </w:pPr>
      <w:rPr>
        <w:rFonts w:ascii="Symbol" w:hAnsi="Symbol" w:hint="default"/>
      </w:rPr>
    </w:lvl>
    <w:lvl w:ilvl="7" w:tplc="100A0003" w:tentative="1">
      <w:start w:val="1"/>
      <w:numFmt w:val="bullet"/>
      <w:lvlText w:val="o"/>
      <w:lvlJc w:val="left"/>
      <w:pPr>
        <w:ind w:left="6540" w:hanging="360"/>
      </w:pPr>
      <w:rPr>
        <w:rFonts w:ascii="Courier New" w:hAnsi="Courier New" w:cs="Courier New" w:hint="default"/>
      </w:rPr>
    </w:lvl>
    <w:lvl w:ilvl="8" w:tplc="100A0005" w:tentative="1">
      <w:start w:val="1"/>
      <w:numFmt w:val="bullet"/>
      <w:lvlText w:val=""/>
      <w:lvlJc w:val="left"/>
      <w:pPr>
        <w:ind w:left="7260" w:hanging="360"/>
      </w:pPr>
      <w:rPr>
        <w:rFonts w:ascii="Wingdings" w:hAnsi="Wingdings" w:hint="default"/>
      </w:rPr>
    </w:lvl>
  </w:abstractNum>
  <w:abstractNum w:abstractNumId="28" w15:restartNumberingAfterBreak="0">
    <w:nsid w:val="54E111CF"/>
    <w:multiLevelType w:val="hybridMultilevel"/>
    <w:tmpl w:val="B24C9184"/>
    <w:lvl w:ilvl="0" w:tplc="100A0001">
      <w:start w:val="1"/>
      <w:numFmt w:val="bullet"/>
      <w:lvlText w:val=""/>
      <w:lvlJc w:val="left"/>
      <w:pPr>
        <w:ind w:left="2136" w:hanging="360"/>
      </w:pPr>
      <w:rPr>
        <w:rFonts w:ascii="Symbol" w:hAnsi="Symbol" w:hint="default"/>
      </w:rPr>
    </w:lvl>
    <w:lvl w:ilvl="1" w:tplc="100A0003" w:tentative="1">
      <w:start w:val="1"/>
      <w:numFmt w:val="bullet"/>
      <w:lvlText w:val="o"/>
      <w:lvlJc w:val="left"/>
      <w:pPr>
        <w:ind w:left="2856" w:hanging="360"/>
      </w:pPr>
      <w:rPr>
        <w:rFonts w:ascii="Courier New" w:hAnsi="Courier New" w:cs="Courier New" w:hint="default"/>
      </w:rPr>
    </w:lvl>
    <w:lvl w:ilvl="2" w:tplc="100A0005" w:tentative="1">
      <w:start w:val="1"/>
      <w:numFmt w:val="bullet"/>
      <w:lvlText w:val=""/>
      <w:lvlJc w:val="left"/>
      <w:pPr>
        <w:ind w:left="3576" w:hanging="360"/>
      </w:pPr>
      <w:rPr>
        <w:rFonts w:ascii="Wingdings" w:hAnsi="Wingdings" w:hint="default"/>
      </w:rPr>
    </w:lvl>
    <w:lvl w:ilvl="3" w:tplc="100A0001" w:tentative="1">
      <w:start w:val="1"/>
      <w:numFmt w:val="bullet"/>
      <w:lvlText w:val=""/>
      <w:lvlJc w:val="left"/>
      <w:pPr>
        <w:ind w:left="4296" w:hanging="360"/>
      </w:pPr>
      <w:rPr>
        <w:rFonts w:ascii="Symbol" w:hAnsi="Symbol" w:hint="default"/>
      </w:rPr>
    </w:lvl>
    <w:lvl w:ilvl="4" w:tplc="100A0003" w:tentative="1">
      <w:start w:val="1"/>
      <w:numFmt w:val="bullet"/>
      <w:lvlText w:val="o"/>
      <w:lvlJc w:val="left"/>
      <w:pPr>
        <w:ind w:left="5016" w:hanging="360"/>
      </w:pPr>
      <w:rPr>
        <w:rFonts w:ascii="Courier New" w:hAnsi="Courier New" w:cs="Courier New" w:hint="default"/>
      </w:rPr>
    </w:lvl>
    <w:lvl w:ilvl="5" w:tplc="100A0005" w:tentative="1">
      <w:start w:val="1"/>
      <w:numFmt w:val="bullet"/>
      <w:lvlText w:val=""/>
      <w:lvlJc w:val="left"/>
      <w:pPr>
        <w:ind w:left="5736" w:hanging="360"/>
      </w:pPr>
      <w:rPr>
        <w:rFonts w:ascii="Wingdings" w:hAnsi="Wingdings" w:hint="default"/>
      </w:rPr>
    </w:lvl>
    <w:lvl w:ilvl="6" w:tplc="100A0001" w:tentative="1">
      <w:start w:val="1"/>
      <w:numFmt w:val="bullet"/>
      <w:lvlText w:val=""/>
      <w:lvlJc w:val="left"/>
      <w:pPr>
        <w:ind w:left="6456" w:hanging="360"/>
      </w:pPr>
      <w:rPr>
        <w:rFonts w:ascii="Symbol" w:hAnsi="Symbol" w:hint="default"/>
      </w:rPr>
    </w:lvl>
    <w:lvl w:ilvl="7" w:tplc="100A0003" w:tentative="1">
      <w:start w:val="1"/>
      <w:numFmt w:val="bullet"/>
      <w:lvlText w:val="o"/>
      <w:lvlJc w:val="left"/>
      <w:pPr>
        <w:ind w:left="7176" w:hanging="360"/>
      </w:pPr>
      <w:rPr>
        <w:rFonts w:ascii="Courier New" w:hAnsi="Courier New" w:cs="Courier New" w:hint="default"/>
      </w:rPr>
    </w:lvl>
    <w:lvl w:ilvl="8" w:tplc="100A0005" w:tentative="1">
      <w:start w:val="1"/>
      <w:numFmt w:val="bullet"/>
      <w:lvlText w:val=""/>
      <w:lvlJc w:val="left"/>
      <w:pPr>
        <w:ind w:left="7896" w:hanging="360"/>
      </w:pPr>
      <w:rPr>
        <w:rFonts w:ascii="Wingdings" w:hAnsi="Wingdings" w:hint="default"/>
      </w:rPr>
    </w:lvl>
  </w:abstractNum>
  <w:abstractNum w:abstractNumId="29" w15:restartNumberingAfterBreak="0">
    <w:nsid w:val="597C39FD"/>
    <w:multiLevelType w:val="hybridMultilevel"/>
    <w:tmpl w:val="8D1E5360"/>
    <w:lvl w:ilvl="0" w:tplc="5BDECA96">
      <w:start w:val="5"/>
      <w:numFmt w:val="decimal"/>
      <w:lvlText w:val="(%1)"/>
      <w:lvlJc w:val="left"/>
      <w:pPr>
        <w:ind w:left="785" w:hanging="360"/>
      </w:pPr>
      <w:rPr>
        <w:rFonts w:hint="default"/>
        <w:sz w:val="24"/>
      </w:rPr>
    </w:lvl>
    <w:lvl w:ilvl="1" w:tplc="100A0019" w:tentative="1">
      <w:start w:val="1"/>
      <w:numFmt w:val="lowerLetter"/>
      <w:lvlText w:val="%2."/>
      <w:lvlJc w:val="left"/>
      <w:pPr>
        <w:ind w:left="1505" w:hanging="360"/>
      </w:pPr>
    </w:lvl>
    <w:lvl w:ilvl="2" w:tplc="100A001B" w:tentative="1">
      <w:start w:val="1"/>
      <w:numFmt w:val="lowerRoman"/>
      <w:lvlText w:val="%3."/>
      <w:lvlJc w:val="right"/>
      <w:pPr>
        <w:ind w:left="2225" w:hanging="180"/>
      </w:pPr>
    </w:lvl>
    <w:lvl w:ilvl="3" w:tplc="100A000F" w:tentative="1">
      <w:start w:val="1"/>
      <w:numFmt w:val="decimal"/>
      <w:lvlText w:val="%4."/>
      <w:lvlJc w:val="left"/>
      <w:pPr>
        <w:ind w:left="2945" w:hanging="360"/>
      </w:pPr>
    </w:lvl>
    <w:lvl w:ilvl="4" w:tplc="100A0019" w:tentative="1">
      <w:start w:val="1"/>
      <w:numFmt w:val="lowerLetter"/>
      <w:lvlText w:val="%5."/>
      <w:lvlJc w:val="left"/>
      <w:pPr>
        <w:ind w:left="3665" w:hanging="360"/>
      </w:pPr>
    </w:lvl>
    <w:lvl w:ilvl="5" w:tplc="100A001B" w:tentative="1">
      <w:start w:val="1"/>
      <w:numFmt w:val="lowerRoman"/>
      <w:lvlText w:val="%6."/>
      <w:lvlJc w:val="right"/>
      <w:pPr>
        <w:ind w:left="4385" w:hanging="180"/>
      </w:pPr>
    </w:lvl>
    <w:lvl w:ilvl="6" w:tplc="100A000F" w:tentative="1">
      <w:start w:val="1"/>
      <w:numFmt w:val="decimal"/>
      <w:lvlText w:val="%7."/>
      <w:lvlJc w:val="left"/>
      <w:pPr>
        <w:ind w:left="5105" w:hanging="360"/>
      </w:pPr>
    </w:lvl>
    <w:lvl w:ilvl="7" w:tplc="100A0019" w:tentative="1">
      <w:start w:val="1"/>
      <w:numFmt w:val="lowerLetter"/>
      <w:lvlText w:val="%8."/>
      <w:lvlJc w:val="left"/>
      <w:pPr>
        <w:ind w:left="5825" w:hanging="360"/>
      </w:pPr>
    </w:lvl>
    <w:lvl w:ilvl="8" w:tplc="100A001B" w:tentative="1">
      <w:start w:val="1"/>
      <w:numFmt w:val="lowerRoman"/>
      <w:lvlText w:val="%9."/>
      <w:lvlJc w:val="right"/>
      <w:pPr>
        <w:ind w:left="6545" w:hanging="180"/>
      </w:pPr>
    </w:lvl>
  </w:abstractNum>
  <w:abstractNum w:abstractNumId="30" w15:restartNumberingAfterBreak="0">
    <w:nsid w:val="5A0B3257"/>
    <w:multiLevelType w:val="hybridMultilevel"/>
    <w:tmpl w:val="E49CC75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1" w15:restartNumberingAfterBreak="0">
    <w:nsid w:val="5A652A0D"/>
    <w:multiLevelType w:val="hybridMultilevel"/>
    <w:tmpl w:val="CBAACA0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2" w15:restartNumberingAfterBreak="0">
    <w:nsid w:val="5D7E7FE9"/>
    <w:multiLevelType w:val="hybridMultilevel"/>
    <w:tmpl w:val="AA8C4DA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3" w15:restartNumberingAfterBreak="0">
    <w:nsid w:val="6228737C"/>
    <w:multiLevelType w:val="hybridMultilevel"/>
    <w:tmpl w:val="34F27802"/>
    <w:lvl w:ilvl="0" w:tplc="875C6D18">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4082E18">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5A8E71C">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5AE32E2">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6180B5A">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C04008C">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9A66636">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19608FC">
      <w:start w:val="1"/>
      <w:numFmt w:val="bullet"/>
      <w:lvlText w:val="o"/>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6A80DC2">
      <w:start w:val="1"/>
      <w:numFmt w:val="bullet"/>
      <w:lvlText w:val="▪"/>
      <w:lvlJc w:val="left"/>
      <w:pPr>
        <w:ind w:left="79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63464556"/>
    <w:multiLevelType w:val="hybridMultilevel"/>
    <w:tmpl w:val="7F740836"/>
    <w:lvl w:ilvl="0" w:tplc="100A0001">
      <w:start w:val="1"/>
      <w:numFmt w:val="bullet"/>
      <w:lvlText w:val=""/>
      <w:lvlJc w:val="left"/>
      <w:pPr>
        <w:ind w:left="1428" w:hanging="360"/>
      </w:pPr>
      <w:rPr>
        <w:rFonts w:ascii="Symbol" w:hAnsi="Symbol" w:hint="default"/>
      </w:rPr>
    </w:lvl>
    <w:lvl w:ilvl="1" w:tplc="100A0003" w:tentative="1">
      <w:start w:val="1"/>
      <w:numFmt w:val="bullet"/>
      <w:lvlText w:val="o"/>
      <w:lvlJc w:val="left"/>
      <w:pPr>
        <w:ind w:left="2148" w:hanging="360"/>
      </w:pPr>
      <w:rPr>
        <w:rFonts w:ascii="Courier New" w:hAnsi="Courier New" w:cs="Courier New" w:hint="default"/>
      </w:rPr>
    </w:lvl>
    <w:lvl w:ilvl="2" w:tplc="100A0005" w:tentative="1">
      <w:start w:val="1"/>
      <w:numFmt w:val="bullet"/>
      <w:lvlText w:val=""/>
      <w:lvlJc w:val="left"/>
      <w:pPr>
        <w:ind w:left="2868" w:hanging="360"/>
      </w:pPr>
      <w:rPr>
        <w:rFonts w:ascii="Wingdings" w:hAnsi="Wingdings" w:hint="default"/>
      </w:rPr>
    </w:lvl>
    <w:lvl w:ilvl="3" w:tplc="100A0001" w:tentative="1">
      <w:start w:val="1"/>
      <w:numFmt w:val="bullet"/>
      <w:lvlText w:val=""/>
      <w:lvlJc w:val="left"/>
      <w:pPr>
        <w:ind w:left="3588" w:hanging="360"/>
      </w:pPr>
      <w:rPr>
        <w:rFonts w:ascii="Symbol" w:hAnsi="Symbol" w:hint="default"/>
      </w:rPr>
    </w:lvl>
    <w:lvl w:ilvl="4" w:tplc="100A0003" w:tentative="1">
      <w:start w:val="1"/>
      <w:numFmt w:val="bullet"/>
      <w:lvlText w:val="o"/>
      <w:lvlJc w:val="left"/>
      <w:pPr>
        <w:ind w:left="4308" w:hanging="360"/>
      </w:pPr>
      <w:rPr>
        <w:rFonts w:ascii="Courier New" w:hAnsi="Courier New" w:cs="Courier New" w:hint="default"/>
      </w:rPr>
    </w:lvl>
    <w:lvl w:ilvl="5" w:tplc="100A0005" w:tentative="1">
      <w:start w:val="1"/>
      <w:numFmt w:val="bullet"/>
      <w:lvlText w:val=""/>
      <w:lvlJc w:val="left"/>
      <w:pPr>
        <w:ind w:left="5028" w:hanging="360"/>
      </w:pPr>
      <w:rPr>
        <w:rFonts w:ascii="Wingdings" w:hAnsi="Wingdings" w:hint="default"/>
      </w:rPr>
    </w:lvl>
    <w:lvl w:ilvl="6" w:tplc="100A0001" w:tentative="1">
      <w:start w:val="1"/>
      <w:numFmt w:val="bullet"/>
      <w:lvlText w:val=""/>
      <w:lvlJc w:val="left"/>
      <w:pPr>
        <w:ind w:left="5748" w:hanging="360"/>
      </w:pPr>
      <w:rPr>
        <w:rFonts w:ascii="Symbol" w:hAnsi="Symbol" w:hint="default"/>
      </w:rPr>
    </w:lvl>
    <w:lvl w:ilvl="7" w:tplc="100A0003" w:tentative="1">
      <w:start w:val="1"/>
      <w:numFmt w:val="bullet"/>
      <w:lvlText w:val="o"/>
      <w:lvlJc w:val="left"/>
      <w:pPr>
        <w:ind w:left="6468" w:hanging="360"/>
      </w:pPr>
      <w:rPr>
        <w:rFonts w:ascii="Courier New" w:hAnsi="Courier New" w:cs="Courier New" w:hint="default"/>
      </w:rPr>
    </w:lvl>
    <w:lvl w:ilvl="8" w:tplc="100A0005" w:tentative="1">
      <w:start w:val="1"/>
      <w:numFmt w:val="bullet"/>
      <w:lvlText w:val=""/>
      <w:lvlJc w:val="left"/>
      <w:pPr>
        <w:ind w:left="7188" w:hanging="360"/>
      </w:pPr>
      <w:rPr>
        <w:rFonts w:ascii="Wingdings" w:hAnsi="Wingdings" w:hint="default"/>
      </w:rPr>
    </w:lvl>
  </w:abstractNum>
  <w:abstractNum w:abstractNumId="35" w15:restartNumberingAfterBreak="0">
    <w:nsid w:val="63F32F76"/>
    <w:multiLevelType w:val="hybridMultilevel"/>
    <w:tmpl w:val="A9C473A0"/>
    <w:lvl w:ilvl="0" w:tplc="793C5C5C">
      <w:start w:val="1"/>
      <w:numFmt w:val="upperRoman"/>
      <w:lvlText w:val="%1."/>
      <w:lvlJc w:val="left"/>
      <w:pPr>
        <w:ind w:left="1080" w:hanging="72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6" w15:restartNumberingAfterBreak="0">
    <w:nsid w:val="65734B17"/>
    <w:multiLevelType w:val="hybridMultilevel"/>
    <w:tmpl w:val="0EB6D8F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7" w15:restartNumberingAfterBreak="0">
    <w:nsid w:val="66464E32"/>
    <w:multiLevelType w:val="hybridMultilevel"/>
    <w:tmpl w:val="19DEBC58"/>
    <w:lvl w:ilvl="0" w:tplc="100A000F">
      <w:start w:val="1"/>
      <w:numFmt w:val="decimal"/>
      <w:lvlText w:val="%1."/>
      <w:lvlJc w:val="left"/>
      <w:pPr>
        <w:ind w:left="1004" w:hanging="360"/>
      </w:pPr>
    </w:lvl>
    <w:lvl w:ilvl="1" w:tplc="100A0019" w:tentative="1">
      <w:start w:val="1"/>
      <w:numFmt w:val="lowerLetter"/>
      <w:lvlText w:val="%2."/>
      <w:lvlJc w:val="left"/>
      <w:pPr>
        <w:ind w:left="1724" w:hanging="360"/>
      </w:pPr>
    </w:lvl>
    <w:lvl w:ilvl="2" w:tplc="100A001B" w:tentative="1">
      <w:start w:val="1"/>
      <w:numFmt w:val="lowerRoman"/>
      <w:lvlText w:val="%3."/>
      <w:lvlJc w:val="right"/>
      <w:pPr>
        <w:ind w:left="2444" w:hanging="180"/>
      </w:pPr>
    </w:lvl>
    <w:lvl w:ilvl="3" w:tplc="100A000F" w:tentative="1">
      <w:start w:val="1"/>
      <w:numFmt w:val="decimal"/>
      <w:lvlText w:val="%4."/>
      <w:lvlJc w:val="left"/>
      <w:pPr>
        <w:ind w:left="3164" w:hanging="360"/>
      </w:pPr>
    </w:lvl>
    <w:lvl w:ilvl="4" w:tplc="100A0019" w:tentative="1">
      <w:start w:val="1"/>
      <w:numFmt w:val="lowerLetter"/>
      <w:lvlText w:val="%5."/>
      <w:lvlJc w:val="left"/>
      <w:pPr>
        <w:ind w:left="3884" w:hanging="360"/>
      </w:pPr>
    </w:lvl>
    <w:lvl w:ilvl="5" w:tplc="100A001B" w:tentative="1">
      <w:start w:val="1"/>
      <w:numFmt w:val="lowerRoman"/>
      <w:lvlText w:val="%6."/>
      <w:lvlJc w:val="right"/>
      <w:pPr>
        <w:ind w:left="4604" w:hanging="180"/>
      </w:pPr>
    </w:lvl>
    <w:lvl w:ilvl="6" w:tplc="100A000F" w:tentative="1">
      <w:start w:val="1"/>
      <w:numFmt w:val="decimal"/>
      <w:lvlText w:val="%7."/>
      <w:lvlJc w:val="left"/>
      <w:pPr>
        <w:ind w:left="5324" w:hanging="360"/>
      </w:pPr>
    </w:lvl>
    <w:lvl w:ilvl="7" w:tplc="100A0019" w:tentative="1">
      <w:start w:val="1"/>
      <w:numFmt w:val="lowerLetter"/>
      <w:lvlText w:val="%8."/>
      <w:lvlJc w:val="left"/>
      <w:pPr>
        <w:ind w:left="6044" w:hanging="360"/>
      </w:pPr>
    </w:lvl>
    <w:lvl w:ilvl="8" w:tplc="100A001B" w:tentative="1">
      <w:start w:val="1"/>
      <w:numFmt w:val="lowerRoman"/>
      <w:lvlText w:val="%9."/>
      <w:lvlJc w:val="right"/>
      <w:pPr>
        <w:ind w:left="6764" w:hanging="180"/>
      </w:pPr>
    </w:lvl>
  </w:abstractNum>
  <w:abstractNum w:abstractNumId="38" w15:restartNumberingAfterBreak="0">
    <w:nsid w:val="68D90AEA"/>
    <w:multiLevelType w:val="hybridMultilevel"/>
    <w:tmpl w:val="EDFA4610"/>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9" w15:restartNumberingAfterBreak="0">
    <w:nsid w:val="6C4D1405"/>
    <w:multiLevelType w:val="multilevel"/>
    <w:tmpl w:val="58BA5462"/>
    <w:lvl w:ilvl="0">
      <w:start w:val="1"/>
      <w:numFmt w:val="decimal"/>
      <w:lvlText w:val="%1."/>
      <w:lvlJc w:val="left"/>
      <w:pPr>
        <w:ind w:left="420" w:hanging="420"/>
      </w:pPr>
      <w:rPr>
        <w:rFonts w:hint="default"/>
        <w:b/>
      </w:rPr>
    </w:lvl>
    <w:lvl w:ilvl="1">
      <w:start w:val="1"/>
      <w:numFmt w:val="decimal"/>
      <w:lvlText w:val="%1.%2."/>
      <w:lvlJc w:val="left"/>
      <w:pPr>
        <w:ind w:left="862" w:hanging="720"/>
      </w:pPr>
      <w:rPr>
        <w:rFonts w:hint="default"/>
        <w:b/>
        <w:sz w:val="24"/>
        <w:szCs w:val="24"/>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40" w15:restartNumberingAfterBreak="0">
    <w:nsid w:val="6F5F7086"/>
    <w:multiLevelType w:val="hybridMultilevel"/>
    <w:tmpl w:val="190C4918"/>
    <w:lvl w:ilvl="0" w:tplc="100A000F">
      <w:start w:val="1"/>
      <w:numFmt w:val="decimal"/>
      <w:lvlText w:val="%1."/>
      <w:lvlJc w:val="left"/>
      <w:pPr>
        <w:ind w:left="1068" w:hanging="360"/>
      </w:pPr>
    </w:lvl>
    <w:lvl w:ilvl="1" w:tplc="100A0019" w:tentative="1">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41" w15:restartNumberingAfterBreak="0">
    <w:nsid w:val="71CB471C"/>
    <w:multiLevelType w:val="hybridMultilevel"/>
    <w:tmpl w:val="74FC88CE"/>
    <w:lvl w:ilvl="0" w:tplc="100A0005">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2" w15:restartNumberingAfterBreak="0">
    <w:nsid w:val="74B87BDA"/>
    <w:multiLevelType w:val="hybridMultilevel"/>
    <w:tmpl w:val="4692A1FE"/>
    <w:lvl w:ilvl="0" w:tplc="100A0005">
      <w:start w:val="1"/>
      <w:numFmt w:val="bullet"/>
      <w:lvlText w:val=""/>
      <w:lvlJc w:val="left"/>
      <w:pPr>
        <w:ind w:left="720" w:hanging="360"/>
      </w:pPr>
      <w:rPr>
        <w:rFonts w:ascii="Wingdings" w:hAnsi="Wingdings"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3" w15:restartNumberingAfterBreak="0">
    <w:nsid w:val="74E12227"/>
    <w:multiLevelType w:val="hybridMultilevel"/>
    <w:tmpl w:val="C616EB6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4" w15:restartNumberingAfterBreak="0">
    <w:nsid w:val="75DE0A49"/>
    <w:multiLevelType w:val="hybridMultilevel"/>
    <w:tmpl w:val="7CE030F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5" w15:restartNumberingAfterBreak="0">
    <w:nsid w:val="77536F53"/>
    <w:multiLevelType w:val="hybridMultilevel"/>
    <w:tmpl w:val="D25475B4"/>
    <w:lvl w:ilvl="0" w:tplc="FD0EAF34">
      <w:start w:val="1"/>
      <w:numFmt w:val="lowerLetter"/>
      <w:lvlText w:val="%1."/>
      <w:lvlJc w:val="left"/>
      <w:pPr>
        <w:ind w:left="720" w:hanging="360"/>
      </w:pPr>
      <w:rPr>
        <w:rFonts w:hint="default"/>
        <w:b/>
        <w:bCs/>
        <w:sz w:val="28"/>
        <w:szCs w:val="28"/>
      </w:r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abstractNumId w:val="15"/>
  </w:num>
  <w:num w:numId="2">
    <w:abstractNumId w:val="1"/>
  </w:num>
  <w:num w:numId="3">
    <w:abstractNumId w:val="33"/>
  </w:num>
  <w:num w:numId="4">
    <w:abstractNumId w:val="9"/>
  </w:num>
  <w:num w:numId="5">
    <w:abstractNumId w:val="18"/>
  </w:num>
  <w:num w:numId="6">
    <w:abstractNumId w:val="26"/>
  </w:num>
  <w:num w:numId="7">
    <w:abstractNumId w:val="44"/>
  </w:num>
  <w:num w:numId="8">
    <w:abstractNumId w:val="31"/>
  </w:num>
  <w:num w:numId="9">
    <w:abstractNumId w:val="30"/>
  </w:num>
  <w:num w:numId="10">
    <w:abstractNumId w:val="17"/>
  </w:num>
  <w:num w:numId="11">
    <w:abstractNumId w:val="11"/>
  </w:num>
  <w:num w:numId="12">
    <w:abstractNumId w:val="22"/>
  </w:num>
  <w:num w:numId="13">
    <w:abstractNumId w:val="10"/>
  </w:num>
  <w:num w:numId="14">
    <w:abstractNumId w:val="25"/>
  </w:num>
  <w:num w:numId="15">
    <w:abstractNumId w:val="2"/>
  </w:num>
  <w:num w:numId="16">
    <w:abstractNumId w:val="40"/>
  </w:num>
  <w:num w:numId="17">
    <w:abstractNumId w:val="3"/>
  </w:num>
  <w:num w:numId="18">
    <w:abstractNumId w:val="4"/>
  </w:num>
  <w:num w:numId="19">
    <w:abstractNumId w:val="39"/>
  </w:num>
  <w:num w:numId="20">
    <w:abstractNumId w:val="21"/>
  </w:num>
  <w:num w:numId="21">
    <w:abstractNumId w:val="5"/>
  </w:num>
  <w:num w:numId="22">
    <w:abstractNumId w:val="0"/>
  </w:num>
  <w:num w:numId="23">
    <w:abstractNumId w:val="14"/>
  </w:num>
  <w:num w:numId="24">
    <w:abstractNumId w:val="27"/>
  </w:num>
  <w:num w:numId="25">
    <w:abstractNumId w:val="36"/>
  </w:num>
  <w:num w:numId="26">
    <w:abstractNumId w:val="43"/>
  </w:num>
  <w:num w:numId="27">
    <w:abstractNumId w:val="19"/>
  </w:num>
  <w:num w:numId="28">
    <w:abstractNumId w:val="8"/>
  </w:num>
  <w:num w:numId="29">
    <w:abstractNumId w:val="13"/>
  </w:num>
  <w:num w:numId="30">
    <w:abstractNumId w:val="41"/>
  </w:num>
  <w:num w:numId="31">
    <w:abstractNumId w:val="20"/>
  </w:num>
  <w:num w:numId="32">
    <w:abstractNumId w:val="37"/>
  </w:num>
  <w:num w:numId="33">
    <w:abstractNumId w:val="23"/>
  </w:num>
  <w:num w:numId="34">
    <w:abstractNumId w:val="42"/>
  </w:num>
  <w:num w:numId="35">
    <w:abstractNumId w:val="35"/>
  </w:num>
  <w:num w:numId="36">
    <w:abstractNumId w:val="7"/>
  </w:num>
  <w:num w:numId="37">
    <w:abstractNumId w:val="45"/>
  </w:num>
  <w:num w:numId="38">
    <w:abstractNumId w:val="28"/>
  </w:num>
  <w:num w:numId="39">
    <w:abstractNumId w:val="34"/>
  </w:num>
  <w:num w:numId="40">
    <w:abstractNumId w:val="6"/>
  </w:num>
  <w:num w:numId="41">
    <w:abstractNumId w:val="32"/>
  </w:num>
  <w:num w:numId="42">
    <w:abstractNumId w:val="38"/>
  </w:num>
  <w:num w:numId="43">
    <w:abstractNumId w:val="16"/>
  </w:num>
  <w:num w:numId="44">
    <w:abstractNumId w:val="29"/>
  </w:num>
  <w:num w:numId="45">
    <w:abstractNumId w:val="24"/>
  </w:num>
  <w:num w:numId="46">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xeltru98@gmail.com">
    <w15:presenceInfo w15:providerId="Windows Live" w15:userId="8f55a5ce6954dcb6"/>
  </w15:person>
  <w15:person w15:author="Alhvi Balcarcel">
    <w15:presenceInfo w15:providerId="Windows Live" w15:userId="d17ff4ebfdc71e2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030"/>
    <w:rsid w:val="00014430"/>
    <w:rsid w:val="00015146"/>
    <w:rsid w:val="00017CEC"/>
    <w:rsid w:val="0002569B"/>
    <w:rsid w:val="0002646C"/>
    <w:rsid w:val="00033A48"/>
    <w:rsid w:val="00037030"/>
    <w:rsid w:val="000415FB"/>
    <w:rsid w:val="00044E47"/>
    <w:rsid w:val="00053294"/>
    <w:rsid w:val="0006337C"/>
    <w:rsid w:val="000661F6"/>
    <w:rsid w:val="00072B98"/>
    <w:rsid w:val="00075C89"/>
    <w:rsid w:val="000812B3"/>
    <w:rsid w:val="000819A6"/>
    <w:rsid w:val="00091574"/>
    <w:rsid w:val="00091F93"/>
    <w:rsid w:val="00092EA1"/>
    <w:rsid w:val="000A1DB3"/>
    <w:rsid w:val="000A3EEE"/>
    <w:rsid w:val="000A4CD5"/>
    <w:rsid w:val="000A6149"/>
    <w:rsid w:val="000A73B1"/>
    <w:rsid w:val="000B7EA8"/>
    <w:rsid w:val="000C2A49"/>
    <w:rsid w:val="000C75D6"/>
    <w:rsid w:val="000D5C4D"/>
    <w:rsid w:val="000D61BD"/>
    <w:rsid w:val="000D7E38"/>
    <w:rsid w:val="000E0401"/>
    <w:rsid w:val="000E36E2"/>
    <w:rsid w:val="000E4836"/>
    <w:rsid w:val="000E7479"/>
    <w:rsid w:val="000E7933"/>
    <w:rsid w:val="000F321E"/>
    <w:rsid w:val="000F3D2D"/>
    <w:rsid w:val="000F7C64"/>
    <w:rsid w:val="00101CCC"/>
    <w:rsid w:val="00102E0D"/>
    <w:rsid w:val="0010629C"/>
    <w:rsid w:val="001129AB"/>
    <w:rsid w:val="0011396E"/>
    <w:rsid w:val="0012492B"/>
    <w:rsid w:val="001251C4"/>
    <w:rsid w:val="001323C9"/>
    <w:rsid w:val="001354AE"/>
    <w:rsid w:val="0013616C"/>
    <w:rsid w:val="00143648"/>
    <w:rsid w:val="00144FE3"/>
    <w:rsid w:val="001474E4"/>
    <w:rsid w:val="00160CD6"/>
    <w:rsid w:val="00177798"/>
    <w:rsid w:val="001844B1"/>
    <w:rsid w:val="00194534"/>
    <w:rsid w:val="001A68F5"/>
    <w:rsid w:val="001B256F"/>
    <w:rsid w:val="001B542F"/>
    <w:rsid w:val="001B698E"/>
    <w:rsid w:val="001B7FFD"/>
    <w:rsid w:val="001E1EBF"/>
    <w:rsid w:val="001F00ED"/>
    <w:rsid w:val="001F3C7C"/>
    <w:rsid w:val="001F672B"/>
    <w:rsid w:val="00210E8A"/>
    <w:rsid w:val="00214320"/>
    <w:rsid w:val="002153DE"/>
    <w:rsid w:val="002161DA"/>
    <w:rsid w:val="00220390"/>
    <w:rsid w:val="00220BEE"/>
    <w:rsid w:val="0022727B"/>
    <w:rsid w:val="00233A0E"/>
    <w:rsid w:val="0024646D"/>
    <w:rsid w:val="00254EC0"/>
    <w:rsid w:val="00262EF6"/>
    <w:rsid w:val="002644C6"/>
    <w:rsid w:val="0027278B"/>
    <w:rsid w:val="002744A0"/>
    <w:rsid w:val="002767D2"/>
    <w:rsid w:val="00282C8D"/>
    <w:rsid w:val="00283734"/>
    <w:rsid w:val="00283983"/>
    <w:rsid w:val="00283ACA"/>
    <w:rsid w:val="00287457"/>
    <w:rsid w:val="0029125E"/>
    <w:rsid w:val="002935DD"/>
    <w:rsid w:val="00293B74"/>
    <w:rsid w:val="002A2CE9"/>
    <w:rsid w:val="002A2EA9"/>
    <w:rsid w:val="002A5063"/>
    <w:rsid w:val="002B2A1F"/>
    <w:rsid w:val="002B2CA6"/>
    <w:rsid w:val="002B6BC0"/>
    <w:rsid w:val="002C1F32"/>
    <w:rsid w:val="002C3988"/>
    <w:rsid w:val="002C4F02"/>
    <w:rsid w:val="002E0B5C"/>
    <w:rsid w:val="002E2CC1"/>
    <w:rsid w:val="002E31BA"/>
    <w:rsid w:val="002E58EA"/>
    <w:rsid w:val="002F3565"/>
    <w:rsid w:val="002F77A8"/>
    <w:rsid w:val="00301921"/>
    <w:rsid w:val="00326976"/>
    <w:rsid w:val="00331572"/>
    <w:rsid w:val="00343D59"/>
    <w:rsid w:val="00344DB4"/>
    <w:rsid w:val="00352905"/>
    <w:rsid w:val="00355E55"/>
    <w:rsid w:val="00357F2D"/>
    <w:rsid w:val="003654B0"/>
    <w:rsid w:val="003725BD"/>
    <w:rsid w:val="00381BB5"/>
    <w:rsid w:val="00392D60"/>
    <w:rsid w:val="003A2B63"/>
    <w:rsid w:val="003B0F11"/>
    <w:rsid w:val="003B1DA8"/>
    <w:rsid w:val="003C016B"/>
    <w:rsid w:val="003D1700"/>
    <w:rsid w:val="003D184E"/>
    <w:rsid w:val="003D1864"/>
    <w:rsid w:val="003D4687"/>
    <w:rsid w:val="003D6EF3"/>
    <w:rsid w:val="003E74E6"/>
    <w:rsid w:val="003F508D"/>
    <w:rsid w:val="004035D2"/>
    <w:rsid w:val="00404477"/>
    <w:rsid w:val="0040766E"/>
    <w:rsid w:val="0041314F"/>
    <w:rsid w:val="004176A4"/>
    <w:rsid w:val="00417BE0"/>
    <w:rsid w:val="00420ADC"/>
    <w:rsid w:val="004223B9"/>
    <w:rsid w:val="00425A6B"/>
    <w:rsid w:val="0042611A"/>
    <w:rsid w:val="004328C1"/>
    <w:rsid w:val="00437DBE"/>
    <w:rsid w:val="00445172"/>
    <w:rsid w:val="00454D6D"/>
    <w:rsid w:val="00464422"/>
    <w:rsid w:val="00464CAD"/>
    <w:rsid w:val="004669DC"/>
    <w:rsid w:val="00466C5B"/>
    <w:rsid w:val="00474E02"/>
    <w:rsid w:val="004868E0"/>
    <w:rsid w:val="00490190"/>
    <w:rsid w:val="0049467B"/>
    <w:rsid w:val="004A1C2A"/>
    <w:rsid w:val="004A3C54"/>
    <w:rsid w:val="004A4566"/>
    <w:rsid w:val="004A47A2"/>
    <w:rsid w:val="004A5A37"/>
    <w:rsid w:val="004B3E69"/>
    <w:rsid w:val="004B5B08"/>
    <w:rsid w:val="004D25D8"/>
    <w:rsid w:val="004D3E0B"/>
    <w:rsid w:val="004E0968"/>
    <w:rsid w:val="004E3504"/>
    <w:rsid w:val="004E4548"/>
    <w:rsid w:val="004F664E"/>
    <w:rsid w:val="004F6DAC"/>
    <w:rsid w:val="004F767C"/>
    <w:rsid w:val="00510366"/>
    <w:rsid w:val="00512B82"/>
    <w:rsid w:val="00523187"/>
    <w:rsid w:val="005270D5"/>
    <w:rsid w:val="00532A8F"/>
    <w:rsid w:val="00533829"/>
    <w:rsid w:val="005352E9"/>
    <w:rsid w:val="005427E2"/>
    <w:rsid w:val="00543294"/>
    <w:rsid w:val="00546AA6"/>
    <w:rsid w:val="005525C5"/>
    <w:rsid w:val="00552B0B"/>
    <w:rsid w:val="00565968"/>
    <w:rsid w:val="00566479"/>
    <w:rsid w:val="00570121"/>
    <w:rsid w:val="00573931"/>
    <w:rsid w:val="0059256E"/>
    <w:rsid w:val="00594850"/>
    <w:rsid w:val="005B3B1B"/>
    <w:rsid w:val="005B5409"/>
    <w:rsid w:val="005C5AEA"/>
    <w:rsid w:val="005C6C08"/>
    <w:rsid w:val="005D0032"/>
    <w:rsid w:val="0060301E"/>
    <w:rsid w:val="006056B4"/>
    <w:rsid w:val="00607514"/>
    <w:rsid w:val="00614BB8"/>
    <w:rsid w:val="00615119"/>
    <w:rsid w:val="0062129C"/>
    <w:rsid w:val="00621945"/>
    <w:rsid w:val="00621BF4"/>
    <w:rsid w:val="0062386E"/>
    <w:rsid w:val="0062674C"/>
    <w:rsid w:val="00627F48"/>
    <w:rsid w:val="00633E51"/>
    <w:rsid w:val="00643404"/>
    <w:rsid w:val="00646B07"/>
    <w:rsid w:val="0064765F"/>
    <w:rsid w:val="00656DF7"/>
    <w:rsid w:val="00657AB8"/>
    <w:rsid w:val="0066525E"/>
    <w:rsid w:val="006703FF"/>
    <w:rsid w:val="006704C3"/>
    <w:rsid w:val="00675601"/>
    <w:rsid w:val="00675765"/>
    <w:rsid w:val="006816E0"/>
    <w:rsid w:val="00684485"/>
    <w:rsid w:val="006A6D03"/>
    <w:rsid w:val="006A76AA"/>
    <w:rsid w:val="006A7E97"/>
    <w:rsid w:val="006B0E61"/>
    <w:rsid w:val="006B15F2"/>
    <w:rsid w:val="006B2458"/>
    <w:rsid w:val="006B2860"/>
    <w:rsid w:val="006B6E55"/>
    <w:rsid w:val="006B71D5"/>
    <w:rsid w:val="006C167B"/>
    <w:rsid w:val="006C7F77"/>
    <w:rsid w:val="006E1450"/>
    <w:rsid w:val="006E31A8"/>
    <w:rsid w:val="006E4B5C"/>
    <w:rsid w:val="006F21A7"/>
    <w:rsid w:val="00706E63"/>
    <w:rsid w:val="0070717E"/>
    <w:rsid w:val="007116B9"/>
    <w:rsid w:val="00724C5B"/>
    <w:rsid w:val="007267A0"/>
    <w:rsid w:val="00732AF6"/>
    <w:rsid w:val="00734236"/>
    <w:rsid w:val="00737078"/>
    <w:rsid w:val="00741338"/>
    <w:rsid w:val="00743E0B"/>
    <w:rsid w:val="00744250"/>
    <w:rsid w:val="007459DA"/>
    <w:rsid w:val="00755037"/>
    <w:rsid w:val="007578F1"/>
    <w:rsid w:val="00762138"/>
    <w:rsid w:val="0076346D"/>
    <w:rsid w:val="00770AC4"/>
    <w:rsid w:val="00772C37"/>
    <w:rsid w:val="007773D1"/>
    <w:rsid w:val="007A239D"/>
    <w:rsid w:val="007A3A9E"/>
    <w:rsid w:val="007B3394"/>
    <w:rsid w:val="007B3ED7"/>
    <w:rsid w:val="007B5C50"/>
    <w:rsid w:val="007B5E60"/>
    <w:rsid w:val="007B737E"/>
    <w:rsid w:val="007C21E2"/>
    <w:rsid w:val="007D0486"/>
    <w:rsid w:val="007D34F8"/>
    <w:rsid w:val="007D4C8F"/>
    <w:rsid w:val="007E3CB5"/>
    <w:rsid w:val="007E627C"/>
    <w:rsid w:val="007F107D"/>
    <w:rsid w:val="00801671"/>
    <w:rsid w:val="00803962"/>
    <w:rsid w:val="00806569"/>
    <w:rsid w:val="00817C51"/>
    <w:rsid w:val="0082034E"/>
    <w:rsid w:val="0084014F"/>
    <w:rsid w:val="0084649D"/>
    <w:rsid w:val="008610C1"/>
    <w:rsid w:val="00863B0D"/>
    <w:rsid w:val="00871487"/>
    <w:rsid w:val="00885C9C"/>
    <w:rsid w:val="008A60A4"/>
    <w:rsid w:val="008B1CBB"/>
    <w:rsid w:val="008D2B9B"/>
    <w:rsid w:val="008E68A1"/>
    <w:rsid w:val="008E68EE"/>
    <w:rsid w:val="008F4951"/>
    <w:rsid w:val="008F5678"/>
    <w:rsid w:val="008F6F94"/>
    <w:rsid w:val="0090273F"/>
    <w:rsid w:val="0091100B"/>
    <w:rsid w:val="00917E36"/>
    <w:rsid w:val="00917F08"/>
    <w:rsid w:val="0092127C"/>
    <w:rsid w:val="00924D1E"/>
    <w:rsid w:val="00925A58"/>
    <w:rsid w:val="00934144"/>
    <w:rsid w:val="00943FEF"/>
    <w:rsid w:val="00950716"/>
    <w:rsid w:val="00951130"/>
    <w:rsid w:val="009511B4"/>
    <w:rsid w:val="0095147F"/>
    <w:rsid w:val="009519AB"/>
    <w:rsid w:val="00952CFA"/>
    <w:rsid w:val="00957CBB"/>
    <w:rsid w:val="0099484C"/>
    <w:rsid w:val="009955BF"/>
    <w:rsid w:val="009A324F"/>
    <w:rsid w:val="009A51D1"/>
    <w:rsid w:val="009B7687"/>
    <w:rsid w:val="009C7B89"/>
    <w:rsid w:val="009E3401"/>
    <w:rsid w:val="009F796F"/>
    <w:rsid w:val="00A008F7"/>
    <w:rsid w:val="00A011F0"/>
    <w:rsid w:val="00A10B29"/>
    <w:rsid w:val="00A16EE4"/>
    <w:rsid w:val="00A22E12"/>
    <w:rsid w:val="00A234F3"/>
    <w:rsid w:val="00A2594F"/>
    <w:rsid w:val="00A30C7E"/>
    <w:rsid w:val="00A376FF"/>
    <w:rsid w:val="00A51295"/>
    <w:rsid w:val="00A564DD"/>
    <w:rsid w:val="00A61BC0"/>
    <w:rsid w:val="00A62D45"/>
    <w:rsid w:val="00A64150"/>
    <w:rsid w:val="00A66599"/>
    <w:rsid w:val="00A6736E"/>
    <w:rsid w:val="00A67765"/>
    <w:rsid w:val="00A7088E"/>
    <w:rsid w:val="00A72053"/>
    <w:rsid w:val="00A8105F"/>
    <w:rsid w:val="00A85BC1"/>
    <w:rsid w:val="00A943C4"/>
    <w:rsid w:val="00A95B55"/>
    <w:rsid w:val="00A96287"/>
    <w:rsid w:val="00AB61BC"/>
    <w:rsid w:val="00AC07C3"/>
    <w:rsid w:val="00AD6764"/>
    <w:rsid w:val="00AD6EE9"/>
    <w:rsid w:val="00AD79B3"/>
    <w:rsid w:val="00AE3E7F"/>
    <w:rsid w:val="00AF0673"/>
    <w:rsid w:val="00AF5201"/>
    <w:rsid w:val="00AF57E7"/>
    <w:rsid w:val="00B07319"/>
    <w:rsid w:val="00B22DCD"/>
    <w:rsid w:val="00B24044"/>
    <w:rsid w:val="00B243D8"/>
    <w:rsid w:val="00B24C12"/>
    <w:rsid w:val="00B25AA5"/>
    <w:rsid w:val="00B31D90"/>
    <w:rsid w:val="00B34F39"/>
    <w:rsid w:val="00B35DF8"/>
    <w:rsid w:val="00B40DC7"/>
    <w:rsid w:val="00B423BF"/>
    <w:rsid w:val="00B43B9F"/>
    <w:rsid w:val="00B5026A"/>
    <w:rsid w:val="00B5345D"/>
    <w:rsid w:val="00B534BB"/>
    <w:rsid w:val="00B57EE2"/>
    <w:rsid w:val="00B64403"/>
    <w:rsid w:val="00B70D4F"/>
    <w:rsid w:val="00B732D5"/>
    <w:rsid w:val="00B8169E"/>
    <w:rsid w:val="00B84BD3"/>
    <w:rsid w:val="00B876A3"/>
    <w:rsid w:val="00B928A4"/>
    <w:rsid w:val="00BA13F0"/>
    <w:rsid w:val="00BA16DA"/>
    <w:rsid w:val="00BB76FB"/>
    <w:rsid w:val="00BC210B"/>
    <w:rsid w:val="00BD65E3"/>
    <w:rsid w:val="00BD72C7"/>
    <w:rsid w:val="00BE5C06"/>
    <w:rsid w:val="00BE68F5"/>
    <w:rsid w:val="00BF357B"/>
    <w:rsid w:val="00BF3CD0"/>
    <w:rsid w:val="00C03C06"/>
    <w:rsid w:val="00C05A87"/>
    <w:rsid w:val="00C11161"/>
    <w:rsid w:val="00C240C0"/>
    <w:rsid w:val="00C256E1"/>
    <w:rsid w:val="00C27D2C"/>
    <w:rsid w:val="00C50F9C"/>
    <w:rsid w:val="00C532CE"/>
    <w:rsid w:val="00C55ADA"/>
    <w:rsid w:val="00C657E6"/>
    <w:rsid w:val="00C710D2"/>
    <w:rsid w:val="00C72207"/>
    <w:rsid w:val="00C741E5"/>
    <w:rsid w:val="00C75789"/>
    <w:rsid w:val="00C75F63"/>
    <w:rsid w:val="00C838CD"/>
    <w:rsid w:val="00C84109"/>
    <w:rsid w:val="00C847E2"/>
    <w:rsid w:val="00C92F75"/>
    <w:rsid w:val="00C9428A"/>
    <w:rsid w:val="00CA2D05"/>
    <w:rsid w:val="00CA5C35"/>
    <w:rsid w:val="00CA5D4B"/>
    <w:rsid w:val="00CA6723"/>
    <w:rsid w:val="00CB1224"/>
    <w:rsid w:val="00CC328B"/>
    <w:rsid w:val="00CD2E2B"/>
    <w:rsid w:val="00CE3F51"/>
    <w:rsid w:val="00CE73D6"/>
    <w:rsid w:val="00CF120F"/>
    <w:rsid w:val="00CF2117"/>
    <w:rsid w:val="00CF409A"/>
    <w:rsid w:val="00D141F4"/>
    <w:rsid w:val="00D14356"/>
    <w:rsid w:val="00D2332B"/>
    <w:rsid w:val="00D25CA5"/>
    <w:rsid w:val="00D275AD"/>
    <w:rsid w:val="00D31558"/>
    <w:rsid w:val="00D34228"/>
    <w:rsid w:val="00D36000"/>
    <w:rsid w:val="00D37C1A"/>
    <w:rsid w:val="00D41570"/>
    <w:rsid w:val="00D4288B"/>
    <w:rsid w:val="00D42F4A"/>
    <w:rsid w:val="00D46F5E"/>
    <w:rsid w:val="00D634FA"/>
    <w:rsid w:val="00D64619"/>
    <w:rsid w:val="00D72BD0"/>
    <w:rsid w:val="00D73638"/>
    <w:rsid w:val="00D74A43"/>
    <w:rsid w:val="00D76A38"/>
    <w:rsid w:val="00D867B4"/>
    <w:rsid w:val="00DA25DE"/>
    <w:rsid w:val="00DB0BC9"/>
    <w:rsid w:val="00DB2D7F"/>
    <w:rsid w:val="00DC71B0"/>
    <w:rsid w:val="00DD713E"/>
    <w:rsid w:val="00DE10C2"/>
    <w:rsid w:val="00DE168E"/>
    <w:rsid w:val="00DE1821"/>
    <w:rsid w:val="00DF3930"/>
    <w:rsid w:val="00DF4EDA"/>
    <w:rsid w:val="00DF5C7D"/>
    <w:rsid w:val="00E01898"/>
    <w:rsid w:val="00E06039"/>
    <w:rsid w:val="00E1461D"/>
    <w:rsid w:val="00E15AA5"/>
    <w:rsid w:val="00E24516"/>
    <w:rsid w:val="00E309F8"/>
    <w:rsid w:val="00E30C48"/>
    <w:rsid w:val="00E3270A"/>
    <w:rsid w:val="00E354B6"/>
    <w:rsid w:val="00E3646A"/>
    <w:rsid w:val="00E40C89"/>
    <w:rsid w:val="00E43DA3"/>
    <w:rsid w:val="00E509C0"/>
    <w:rsid w:val="00E50E49"/>
    <w:rsid w:val="00E52891"/>
    <w:rsid w:val="00E5731B"/>
    <w:rsid w:val="00E577DC"/>
    <w:rsid w:val="00E60F51"/>
    <w:rsid w:val="00E65864"/>
    <w:rsid w:val="00E663BE"/>
    <w:rsid w:val="00E705B5"/>
    <w:rsid w:val="00E8037A"/>
    <w:rsid w:val="00E82764"/>
    <w:rsid w:val="00E85250"/>
    <w:rsid w:val="00E853DD"/>
    <w:rsid w:val="00E94DAB"/>
    <w:rsid w:val="00E96239"/>
    <w:rsid w:val="00EA3A43"/>
    <w:rsid w:val="00EA792F"/>
    <w:rsid w:val="00EB6256"/>
    <w:rsid w:val="00EC515F"/>
    <w:rsid w:val="00ED12B6"/>
    <w:rsid w:val="00ED13A5"/>
    <w:rsid w:val="00EE27EE"/>
    <w:rsid w:val="00EE280E"/>
    <w:rsid w:val="00EE5FBC"/>
    <w:rsid w:val="00EF025F"/>
    <w:rsid w:val="00EF119E"/>
    <w:rsid w:val="00EF76F2"/>
    <w:rsid w:val="00EF7B11"/>
    <w:rsid w:val="00F03D03"/>
    <w:rsid w:val="00F04072"/>
    <w:rsid w:val="00F07F6F"/>
    <w:rsid w:val="00F17D80"/>
    <w:rsid w:val="00F32F25"/>
    <w:rsid w:val="00F33C1A"/>
    <w:rsid w:val="00F352B3"/>
    <w:rsid w:val="00F41A22"/>
    <w:rsid w:val="00F61F2A"/>
    <w:rsid w:val="00F62A5C"/>
    <w:rsid w:val="00F63C01"/>
    <w:rsid w:val="00F70323"/>
    <w:rsid w:val="00F77452"/>
    <w:rsid w:val="00F8428C"/>
    <w:rsid w:val="00F91017"/>
    <w:rsid w:val="00F93A6D"/>
    <w:rsid w:val="00F9414B"/>
    <w:rsid w:val="00F9594B"/>
    <w:rsid w:val="00F96700"/>
    <w:rsid w:val="00FA002C"/>
    <w:rsid w:val="00FA1859"/>
    <w:rsid w:val="00FA2E2C"/>
    <w:rsid w:val="00FB000F"/>
    <w:rsid w:val="00FB3505"/>
    <w:rsid w:val="00FB41E1"/>
    <w:rsid w:val="00FB4B24"/>
    <w:rsid w:val="00FB60D5"/>
    <w:rsid w:val="00FC287F"/>
    <w:rsid w:val="00FC3739"/>
    <w:rsid w:val="00FC4691"/>
    <w:rsid w:val="00FD0DAF"/>
    <w:rsid w:val="00FD1C26"/>
    <w:rsid w:val="00FD51DD"/>
    <w:rsid w:val="00FE3253"/>
    <w:rsid w:val="00FE4CFA"/>
    <w:rsid w:val="00FE51B7"/>
    <w:rsid w:val="00FE7CB8"/>
    <w:rsid w:val="00FF5CD3"/>
    <w:rsid w:val="00FF6D15"/>
    <w:rsid w:val="00FF76B1"/>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C13852"/>
  <w15:chartTrackingRefBased/>
  <w15:docId w15:val="{6E7A7FE2-51FB-4A22-BF3D-947F603D5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27C"/>
  </w:style>
  <w:style w:type="paragraph" w:styleId="Ttulo1">
    <w:name w:val="heading 1"/>
    <w:basedOn w:val="Normal"/>
    <w:next w:val="Normal"/>
    <w:link w:val="Ttulo1Car"/>
    <w:uiPriority w:val="9"/>
    <w:qFormat/>
    <w:rsid w:val="00B57EE2"/>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arkedcontent">
    <w:name w:val="markedcontent"/>
    <w:basedOn w:val="Fuentedeprrafopredeter"/>
    <w:rsid w:val="00A22E12"/>
  </w:style>
  <w:style w:type="paragraph" w:styleId="Prrafodelista">
    <w:name w:val="List Paragraph"/>
    <w:basedOn w:val="Normal"/>
    <w:uiPriority w:val="34"/>
    <w:qFormat/>
    <w:rsid w:val="00FF5CD3"/>
    <w:pPr>
      <w:ind w:left="720"/>
      <w:contextualSpacing/>
    </w:pPr>
  </w:style>
  <w:style w:type="paragraph" w:styleId="Sinespaciado">
    <w:name w:val="No Spacing"/>
    <w:uiPriority w:val="1"/>
    <w:qFormat/>
    <w:rsid w:val="00F77452"/>
    <w:pPr>
      <w:spacing w:after="0" w:line="240" w:lineRule="auto"/>
    </w:pPr>
  </w:style>
  <w:style w:type="character" w:styleId="Refdecomentario">
    <w:name w:val="annotation reference"/>
    <w:basedOn w:val="Fuentedeprrafopredeter"/>
    <w:uiPriority w:val="99"/>
    <w:semiHidden/>
    <w:unhideWhenUsed/>
    <w:rsid w:val="00017CEC"/>
    <w:rPr>
      <w:sz w:val="16"/>
      <w:szCs w:val="16"/>
    </w:rPr>
  </w:style>
  <w:style w:type="paragraph" w:styleId="Textocomentario">
    <w:name w:val="annotation text"/>
    <w:basedOn w:val="Normal"/>
    <w:link w:val="TextocomentarioCar"/>
    <w:uiPriority w:val="99"/>
    <w:semiHidden/>
    <w:unhideWhenUsed/>
    <w:rsid w:val="00017CE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17CEC"/>
    <w:rPr>
      <w:sz w:val="20"/>
      <w:szCs w:val="20"/>
    </w:rPr>
  </w:style>
  <w:style w:type="paragraph" w:styleId="Asuntodelcomentario">
    <w:name w:val="annotation subject"/>
    <w:basedOn w:val="Textocomentario"/>
    <w:next w:val="Textocomentario"/>
    <w:link w:val="AsuntodelcomentarioCar"/>
    <w:uiPriority w:val="99"/>
    <w:semiHidden/>
    <w:unhideWhenUsed/>
    <w:rsid w:val="00017CEC"/>
    <w:rPr>
      <w:b/>
      <w:bCs/>
    </w:rPr>
  </w:style>
  <w:style w:type="character" w:customStyle="1" w:styleId="AsuntodelcomentarioCar">
    <w:name w:val="Asunto del comentario Car"/>
    <w:basedOn w:val="TextocomentarioCar"/>
    <w:link w:val="Asuntodelcomentario"/>
    <w:uiPriority w:val="99"/>
    <w:semiHidden/>
    <w:rsid w:val="00017CEC"/>
    <w:rPr>
      <w:b/>
      <w:bCs/>
      <w:sz w:val="20"/>
      <w:szCs w:val="20"/>
    </w:rPr>
  </w:style>
  <w:style w:type="character" w:customStyle="1" w:styleId="Ttulo1Car">
    <w:name w:val="Título 1 Car"/>
    <w:basedOn w:val="Fuentedeprrafopredeter"/>
    <w:link w:val="Ttulo1"/>
    <w:uiPriority w:val="9"/>
    <w:rsid w:val="00B57EE2"/>
    <w:rPr>
      <w:rFonts w:asciiTheme="majorHAnsi" w:eastAsiaTheme="majorEastAsia" w:hAnsiTheme="majorHAnsi" w:cstheme="majorBidi"/>
      <w:color w:val="0B5294" w:themeColor="accent1" w:themeShade="BF"/>
      <w:sz w:val="32"/>
      <w:szCs w:val="32"/>
    </w:rPr>
  </w:style>
  <w:style w:type="character" w:styleId="Hipervnculo">
    <w:name w:val="Hyperlink"/>
    <w:basedOn w:val="Fuentedeprrafopredeter"/>
    <w:uiPriority w:val="99"/>
    <w:unhideWhenUsed/>
    <w:rsid w:val="00B5345D"/>
    <w:rPr>
      <w:color w:val="F49100" w:themeColor="hyperlink"/>
      <w:u w:val="single"/>
    </w:rPr>
  </w:style>
  <w:style w:type="character" w:styleId="Mencinsinresolver">
    <w:name w:val="Unresolved Mention"/>
    <w:basedOn w:val="Fuentedeprrafopredeter"/>
    <w:uiPriority w:val="99"/>
    <w:semiHidden/>
    <w:unhideWhenUsed/>
    <w:rsid w:val="00B5345D"/>
    <w:rPr>
      <w:color w:val="605E5C"/>
      <w:shd w:val="clear" w:color="auto" w:fill="E1DFDD"/>
    </w:rPr>
  </w:style>
  <w:style w:type="character" w:styleId="Hipervnculovisitado">
    <w:name w:val="FollowedHyperlink"/>
    <w:basedOn w:val="Fuentedeprrafopredeter"/>
    <w:uiPriority w:val="99"/>
    <w:semiHidden/>
    <w:unhideWhenUsed/>
    <w:rsid w:val="00B5345D"/>
    <w:rPr>
      <w:color w:val="85DFD0" w:themeColor="followedHyperlink"/>
      <w:u w:val="single"/>
    </w:rPr>
  </w:style>
  <w:style w:type="paragraph" w:styleId="Descripcin">
    <w:name w:val="caption"/>
    <w:basedOn w:val="Normal"/>
    <w:next w:val="Normal"/>
    <w:uiPriority w:val="35"/>
    <w:unhideWhenUsed/>
    <w:qFormat/>
    <w:rsid w:val="005C6C08"/>
    <w:pPr>
      <w:spacing w:after="200" w:line="240" w:lineRule="auto"/>
    </w:pPr>
    <w:rPr>
      <w:i/>
      <w:iCs/>
      <w:color w:val="17406D" w:themeColor="text2"/>
      <w:sz w:val="18"/>
      <w:szCs w:val="18"/>
    </w:rPr>
  </w:style>
  <w:style w:type="table" w:styleId="Tablaconcuadrcula">
    <w:name w:val="Table Grid"/>
    <w:basedOn w:val="Tablanormal"/>
    <w:uiPriority w:val="39"/>
    <w:rsid w:val="008D2B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4">
    <w:name w:val="Plain Table 4"/>
    <w:basedOn w:val="Tablanormal"/>
    <w:uiPriority w:val="44"/>
    <w:rsid w:val="008D2B9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Encabezado">
    <w:name w:val="header"/>
    <w:basedOn w:val="Normal"/>
    <w:link w:val="EncabezadoCar"/>
    <w:uiPriority w:val="99"/>
    <w:unhideWhenUsed/>
    <w:rsid w:val="0056647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6479"/>
  </w:style>
  <w:style w:type="paragraph" w:styleId="Piedepgina">
    <w:name w:val="footer"/>
    <w:basedOn w:val="Normal"/>
    <w:link w:val="PiedepginaCar"/>
    <w:uiPriority w:val="99"/>
    <w:unhideWhenUsed/>
    <w:rsid w:val="0056647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66479"/>
  </w:style>
  <w:style w:type="table" w:styleId="Tabladecuadrcula3">
    <w:name w:val="Grid Table 3"/>
    <w:basedOn w:val="Tablanormal"/>
    <w:uiPriority w:val="48"/>
    <w:rsid w:val="004D25D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normal1">
    <w:name w:val="Plain Table 1"/>
    <w:basedOn w:val="Tablanormal"/>
    <w:uiPriority w:val="41"/>
    <w:rsid w:val="004D25D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4D25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2">
    <w:name w:val="Grid Table 2"/>
    <w:basedOn w:val="Tablanormal"/>
    <w:uiPriority w:val="47"/>
    <w:rsid w:val="004D25D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
    <w:name w:val="Grid Table 6 Colorful"/>
    <w:basedOn w:val="Tablanormal"/>
    <w:uiPriority w:val="51"/>
    <w:rsid w:val="004D25D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fa">
    <w:name w:val="Bibliography"/>
    <w:basedOn w:val="Normal"/>
    <w:next w:val="Normal"/>
    <w:uiPriority w:val="37"/>
    <w:unhideWhenUsed/>
    <w:rsid w:val="007621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28486">
      <w:bodyDiv w:val="1"/>
      <w:marLeft w:val="0"/>
      <w:marRight w:val="0"/>
      <w:marTop w:val="0"/>
      <w:marBottom w:val="0"/>
      <w:divBdr>
        <w:top w:val="none" w:sz="0" w:space="0" w:color="auto"/>
        <w:left w:val="none" w:sz="0" w:space="0" w:color="auto"/>
        <w:bottom w:val="none" w:sz="0" w:space="0" w:color="auto"/>
        <w:right w:val="none" w:sz="0" w:space="0" w:color="auto"/>
      </w:divBdr>
    </w:div>
    <w:div w:id="180512780">
      <w:bodyDiv w:val="1"/>
      <w:marLeft w:val="0"/>
      <w:marRight w:val="0"/>
      <w:marTop w:val="0"/>
      <w:marBottom w:val="0"/>
      <w:divBdr>
        <w:top w:val="none" w:sz="0" w:space="0" w:color="auto"/>
        <w:left w:val="none" w:sz="0" w:space="0" w:color="auto"/>
        <w:bottom w:val="none" w:sz="0" w:space="0" w:color="auto"/>
        <w:right w:val="none" w:sz="0" w:space="0" w:color="auto"/>
      </w:divBdr>
    </w:div>
    <w:div w:id="187987943">
      <w:bodyDiv w:val="1"/>
      <w:marLeft w:val="0"/>
      <w:marRight w:val="0"/>
      <w:marTop w:val="0"/>
      <w:marBottom w:val="0"/>
      <w:divBdr>
        <w:top w:val="none" w:sz="0" w:space="0" w:color="auto"/>
        <w:left w:val="none" w:sz="0" w:space="0" w:color="auto"/>
        <w:bottom w:val="none" w:sz="0" w:space="0" w:color="auto"/>
        <w:right w:val="none" w:sz="0" w:space="0" w:color="auto"/>
      </w:divBdr>
    </w:div>
    <w:div w:id="260261210">
      <w:bodyDiv w:val="1"/>
      <w:marLeft w:val="0"/>
      <w:marRight w:val="0"/>
      <w:marTop w:val="0"/>
      <w:marBottom w:val="0"/>
      <w:divBdr>
        <w:top w:val="none" w:sz="0" w:space="0" w:color="auto"/>
        <w:left w:val="none" w:sz="0" w:space="0" w:color="auto"/>
        <w:bottom w:val="none" w:sz="0" w:space="0" w:color="auto"/>
        <w:right w:val="none" w:sz="0" w:space="0" w:color="auto"/>
      </w:divBdr>
    </w:div>
    <w:div w:id="338846633">
      <w:bodyDiv w:val="1"/>
      <w:marLeft w:val="0"/>
      <w:marRight w:val="0"/>
      <w:marTop w:val="0"/>
      <w:marBottom w:val="0"/>
      <w:divBdr>
        <w:top w:val="none" w:sz="0" w:space="0" w:color="auto"/>
        <w:left w:val="none" w:sz="0" w:space="0" w:color="auto"/>
        <w:bottom w:val="none" w:sz="0" w:space="0" w:color="auto"/>
        <w:right w:val="none" w:sz="0" w:space="0" w:color="auto"/>
      </w:divBdr>
    </w:div>
    <w:div w:id="441269445">
      <w:bodyDiv w:val="1"/>
      <w:marLeft w:val="0"/>
      <w:marRight w:val="0"/>
      <w:marTop w:val="0"/>
      <w:marBottom w:val="0"/>
      <w:divBdr>
        <w:top w:val="none" w:sz="0" w:space="0" w:color="auto"/>
        <w:left w:val="none" w:sz="0" w:space="0" w:color="auto"/>
        <w:bottom w:val="none" w:sz="0" w:space="0" w:color="auto"/>
        <w:right w:val="none" w:sz="0" w:space="0" w:color="auto"/>
      </w:divBdr>
    </w:div>
    <w:div w:id="493493407">
      <w:bodyDiv w:val="1"/>
      <w:marLeft w:val="0"/>
      <w:marRight w:val="0"/>
      <w:marTop w:val="0"/>
      <w:marBottom w:val="0"/>
      <w:divBdr>
        <w:top w:val="none" w:sz="0" w:space="0" w:color="auto"/>
        <w:left w:val="none" w:sz="0" w:space="0" w:color="auto"/>
        <w:bottom w:val="none" w:sz="0" w:space="0" w:color="auto"/>
        <w:right w:val="none" w:sz="0" w:space="0" w:color="auto"/>
      </w:divBdr>
    </w:div>
    <w:div w:id="692538641">
      <w:bodyDiv w:val="1"/>
      <w:marLeft w:val="0"/>
      <w:marRight w:val="0"/>
      <w:marTop w:val="0"/>
      <w:marBottom w:val="0"/>
      <w:divBdr>
        <w:top w:val="none" w:sz="0" w:space="0" w:color="auto"/>
        <w:left w:val="none" w:sz="0" w:space="0" w:color="auto"/>
        <w:bottom w:val="none" w:sz="0" w:space="0" w:color="auto"/>
        <w:right w:val="none" w:sz="0" w:space="0" w:color="auto"/>
      </w:divBdr>
    </w:div>
    <w:div w:id="1261841464">
      <w:bodyDiv w:val="1"/>
      <w:marLeft w:val="0"/>
      <w:marRight w:val="0"/>
      <w:marTop w:val="0"/>
      <w:marBottom w:val="0"/>
      <w:divBdr>
        <w:top w:val="none" w:sz="0" w:space="0" w:color="auto"/>
        <w:left w:val="none" w:sz="0" w:space="0" w:color="auto"/>
        <w:bottom w:val="none" w:sz="0" w:space="0" w:color="auto"/>
        <w:right w:val="none" w:sz="0" w:space="0" w:color="auto"/>
      </w:divBdr>
    </w:div>
    <w:div w:id="1634673284">
      <w:bodyDiv w:val="1"/>
      <w:marLeft w:val="0"/>
      <w:marRight w:val="0"/>
      <w:marTop w:val="0"/>
      <w:marBottom w:val="0"/>
      <w:divBdr>
        <w:top w:val="none" w:sz="0" w:space="0" w:color="auto"/>
        <w:left w:val="none" w:sz="0" w:space="0" w:color="auto"/>
        <w:bottom w:val="none" w:sz="0" w:space="0" w:color="auto"/>
        <w:right w:val="none" w:sz="0" w:space="0" w:color="auto"/>
      </w:divBdr>
    </w:div>
    <w:div w:id="1638104535">
      <w:bodyDiv w:val="1"/>
      <w:marLeft w:val="0"/>
      <w:marRight w:val="0"/>
      <w:marTop w:val="0"/>
      <w:marBottom w:val="0"/>
      <w:divBdr>
        <w:top w:val="none" w:sz="0" w:space="0" w:color="auto"/>
        <w:left w:val="none" w:sz="0" w:space="0" w:color="auto"/>
        <w:bottom w:val="none" w:sz="0" w:space="0" w:color="auto"/>
        <w:right w:val="none" w:sz="0" w:space="0" w:color="auto"/>
      </w:divBdr>
    </w:div>
    <w:div w:id="1812550482">
      <w:bodyDiv w:val="1"/>
      <w:marLeft w:val="0"/>
      <w:marRight w:val="0"/>
      <w:marTop w:val="0"/>
      <w:marBottom w:val="0"/>
      <w:divBdr>
        <w:top w:val="none" w:sz="0" w:space="0" w:color="auto"/>
        <w:left w:val="none" w:sz="0" w:space="0" w:color="auto"/>
        <w:bottom w:val="none" w:sz="0" w:space="0" w:color="auto"/>
        <w:right w:val="none" w:sz="0" w:space="0" w:color="auto"/>
      </w:divBdr>
    </w:div>
    <w:div w:id="1855147349">
      <w:bodyDiv w:val="1"/>
      <w:marLeft w:val="0"/>
      <w:marRight w:val="0"/>
      <w:marTop w:val="0"/>
      <w:marBottom w:val="0"/>
      <w:divBdr>
        <w:top w:val="none" w:sz="0" w:space="0" w:color="auto"/>
        <w:left w:val="none" w:sz="0" w:space="0" w:color="auto"/>
        <w:bottom w:val="none" w:sz="0" w:space="0" w:color="auto"/>
        <w:right w:val="none" w:sz="0" w:space="0" w:color="auto"/>
      </w:divBdr>
    </w:div>
    <w:div w:id="2057316718">
      <w:bodyDiv w:val="1"/>
      <w:marLeft w:val="0"/>
      <w:marRight w:val="0"/>
      <w:marTop w:val="0"/>
      <w:marBottom w:val="0"/>
      <w:divBdr>
        <w:top w:val="none" w:sz="0" w:space="0" w:color="auto"/>
        <w:left w:val="none" w:sz="0" w:space="0" w:color="auto"/>
        <w:bottom w:val="none" w:sz="0" w:space="0" w:color="auto"/>
        <w:right w:val="none" w:sz="0" w:space="0" w:color="auto"/>
      </w:divBdr>
    </w:div>
    <w:div w:id="2104955488">
      <w:bodyDiv w:val="1"/>
      <w:marLeft w:val="0"/>
      <w:marRight w:val="0"/>
      <w:marTop w:val="0"/>
      <w:marBottom w:val="0"/>
      <w:divBdr>
        <w:top w:val="none" w:sz="0" w:space="0" w:color="auto"/>
        <w:left w:val="none" w:sz="0" w:space="0" w:color="auto"/>
        <w:bottom w:val="none" w:sz="0" w:space="0" w:color="auto"/>
        <w:right w:val="none" w:sz="0" w:space="0" w:color="auto"/>
      </w:divBdr>
    </w:div>
    <w:div w:id="212927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www.linkedin.com/pulse/survival-skills-airlines-what-can-we-learn-from-agile-patrick-edmond/?articleId=6668245753376342016" TargetMode="External"/><Relationship Id="rId50" Type="http://schemas.openxmlformats.org/officeDocument/2006/relationships/hyperlink" Target="https://support.microsoft.com/es-es/office/-qu%C3%A9-es-sharepoint-97b915e6-651b-43b2-827d-fb25777f446f"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abc.es/internacional/abci-cambios-aeropuertos-aviones-enf-202109100051_reportaje.html?ref=https%3A%2F%2Fwww.google.com%2F" TargetMode="External"/><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definicion.de/automatizacion/" TargetMode="External"/><Relationship Id="rId8" Type="http://schemas.openxmlformats.org/officeDocument/2006/relationships/image" Target="media/image1.png"/><Relationship Id="rId51" Type="http://schemas.openxmlformats.org/officeDocument/2006/relationships/hyperlink" Target="https://www.withum.com/resources/power-apps-journey-at-heathrow-airport/" TargetMode="Externa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docs.microsoft.com/en-us/powerapps/powerapps-overview" TargetMode="External"/></Relationships>
</file>

<file path=word/theme/theme1.xml><?xml version="1.0" encoding="utf-8"?>
<a:theme xmlns:a="http://schemas.openxmlformats.org/drawingml/2006/main" name="Tema de Office">
  <a:themeElements>
    <a:clrScheme name="Azul">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b:Source xmlns:b="http://schemas.openxmlformats.org/officeDocument/2006/bibliography" xmlns="http://schemas.openxmlformats.org/officeDocument/2006/bibliography">
    <b:Tag>4</b:Tag>
    <b:RefOrder>2</b:RefOrder>
  </b:Source>
  <b:Source>
    <b:Tag>Jam18</b:Tag>
    <b:SourceType>Book</b:SourceType>
    <b:Guid>{74C643D4-97E0-4D5D-B9E9-BB9F920F8700}</b:Guid>
    <b:Author>
      <b:Author>
        <b:NameList>
          <b:Person>
            <b:Last>Edge</b:Last>
            <b:First>James</b:First>
          </b:Person>
        </b:NameList>
      </b:Author>
    </b:Author>
    <b:Title>Kanban: La guía definitiva de la metodología Kanban para el desarrollo de software ágil</b:Title>
    <b:Year>2018</b:Year>
    <b:Publisher>Bravex publications</b:Publisher>
    <b:LCID>es-GT</b:LCID>
    <b:RefOrder>1</b:RefOrder>
  </b:Source>
</b:Sources>
</file>

<file path=customXml/itemProps1.xml><?xml version="1.0" encoding="utf-8"?>
<ds:datastoreItem xmlns:ds="http://schemas.openxmlformats.org/officeDocument/2006/customXml" ds:itemID="{CE6EBDDF-7488-400D-9F73-43ED71B82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51</Pages>
  <Words>13048</Words>
  <Characters>71764</Characters>
  <Application>Microsoft Office Word</Application>
  <DocSecurity>0</DocSecurity>
  <Lines>598</Lines>
  <Paragraphs>169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axeltru98@gmail.com</dc:creator>
  <cp:keywords/>
  <dc:description/>
  <cp:lastModifiedBy>axeltru98@gmail.com</cp:lastModifiedBy>
  <cp:revision>34</cp:revision>
  <dcterms:created xsi:type="dcterms:W3CDTF">2021-10-20T18:49:00Z</dcterms:created>
  <dcterms:modified xsi:type="dcterms:W3CDTF">2021-10-21T06:09:00Z</dcterms:modified>
</cp:coreProperties>
</file>